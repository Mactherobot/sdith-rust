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9106A" w14:textId="2494047B" w:rsidR="007D3B9A" w:rsidRDefault="007D3B9A" w:rsidP="007D3B9A">
      <w:pPr>
        <w:autoSpaceDE w:val="0"/>
        <w:autoSpaceDN w:val="0"/>
        <w:adjustRightInd w:val="0"/>
        <w:rPr>
          <w:rFonts w:cstheme="minorHAnsi"/>
          <w:b/>
          <w:bCs/>
          <w:color w:val="333333"/>
          <w:sz w:val="28"/>
          <w:szCs w:val="28"/>
        </w:rPr>
      </w:pPr>
      <w:r>
        <w:rPr>
          <w:rFonts w:cstheme="minorHAnsi"/>
          <w:b/>
          <w:color w:val="333333"/>
          <w:sz w:val="28"/>
          <w:szCs w:val="28"/>
          <w:lang w:bidi="en-GB"/>
        </w:rPr>
        <w:t>Declaration of use of Generative Artificial Intelligence (GAI)</w:t>
      </w:r>
    </w:p>
    <w:p w14:paraId="49A1C66A" w14:textId="77777777" w:rsidR="00655943" w:rsidRPr="00A03B27" w:rsidRDefault="00655943" w:rsidP="007D3B9A">
      <w:pPr>
        <w:autoSpaceDE w:val="0"/>
        <w:autoSpaceDN w:val="0"/>
        <w:adjustRightInd w:val="0"/>
        <w:rPr>
          <w:rFonts w:cstheme="minorHAnsi"/>
          <w:b/>
          <w:bCs/>
          <w:color w:val="333333"/>
          <w:sz w:val="28"/>
          <w:szCs w:val="28"/>
        </w:rPr>
      </w:pPr>
    </w:p>
    <w:p w14:paraId="08F79D82" w14:textId="77777777" w:rsidR="007D3B9A" w:rsidRPr="00E07954" w:rsidRDefault="007D3B9A" w:rsidP="007D3B9A">
      <w:pPr>
        <w:autoSpaceDE w:val="0"/>
        <w:autoSpaceDN w:val="0"/>
        <w:adjustRightInd w:val="0"/>
        <w:rPr>
          <w:rFonts w:cstheme="minorHAnsi"/>
          <w:b/>
          <w:bCs/>
          <w:color w:val="333333"/>
          <w:sz w:val="24"/>
          <w:szCs w:val="24"/>
        </w:rPr>
      </w:pPr>
      <w:r w:rsidRPr="00E07954">
        <w:rPr>
          <w:rFonts w:cstheme="minorHAnsi"/>
          <w:b/>
          <w:color w:val="333333"/>
          <w:sz w:val="24"/>
          <w:szCs w:val="24"/>
          <w:lang w:bidi="en-GB"/>
        </w:rPr>
        <w:t>Using GAI in your projects</w:t>
      </w:r>
    </w:p>
    <w:p w14:paraId="1EBBA907" w14:textId="7262E78A" w:rsidR="002748D4" w:rsidRDefault="007D3B9A" w:rsidP="00C8258A">
      <w:pPr>
        <w:rPr>
          <w:rFonts w:cstheme="minorHAnsi"/>
          <w:color w:val="000000" w:themeColor="text1"/>
          <w:sz w:val="22"/>
          <w:szCs w:val="22"/>
        </w:rPr>
      </w:pPr>
      <w:r w:rsidRPr="00C8258A">
        <w:rPr>
          <w:rFonts w:cstheme="minorHAnsi"/>
          <w:color w:val="000000" w:themeColor="text1"/>
          <w:sz w:val="22"/>
          <w:szCs w:val="22"/>
          <w:lang w:bidi="en-GB"/>
        </w:rPr>
        <w:t xml:space="preserve">If you use GAI-based tools in your exam project, you must submit a declaration crediting your use of GAI when you turn in your work, according to </w:t>
      </w:r>
      <w:hyperlink r:id="rId10" w:history="1">
        <w:r w:rsidRPr="00C8258A">
          <w:rPr>
            <w:rStyle w:val="Hyperlink"/>
            <w:rFonts w:cstheme="minorHAnsi"/>
            <w:sz w:val="22"/>
            <w:szCs w:val="22"/>
            <w:lang w:val="en-GB" w:bidi="en-GB"/>
          </w:rPr>
          <w:t>Aarhus University’s new rules and recommendations for using GAI-based tools</w:t>
        </w:r>
      </w:hyperlink>
      <w:r w:rsidRPr="00C8258A">
        <w:rPr>
          <w:rFonts w:cstheme="minorHAnsi"/>
          <w:color w:val="000000" w:themeColor="text1"/>
          <w:sz w:val="22"/>
          <w:szCs w:val="22"/>
          <w:lang w:bidi="en-GB"/>
        </w:rPr>
        <w:t xml:space="preserve">. </w:t>
      </w:r>
    </w:p>
    <w:p w14:paraId="1D04031E" w14:textId="77777777" w:rsidR="002748D4" w:rsidRDefault="002748D4" w:rsidP="00C8258A">
      <w:pPr>
        <w:rPr>
          <w:rFonts w:cstheme="minorHAnsi"/>
          <w:color w:val="000000" w:themeColor="text1"/>
          <w:sz w:val="22"/>
          <w:szCs w:val="22"/>
        </w:rPr>
      </w:pPr>
    </w:p>
    <w:p w14:paraId="634D7127" w14:textId="644C7CA6" w:rsidR="002748D4" w:rsidRDefault="002748D4" w:rsidP="00C8258A">
      <w:pPr>
        <w:rPr>
          <w:rFonts w:cstheme="minorHAnsi"/>
          <w:color w:val="000000" w:themeColor="text1"/>
          <w:sz w:val="22"/>
          <w:szCs w:val="22"/>
        </w:rPr>
      </w:pPr>
      <w:r>
        <w:rPr>
          <w:rFonts w:cstheme="minorHAnsi"/>
          <w:color w:val="000000" w:themeColor="text1"/>
          <w:sz w:val="22"/>
          <w:szCs w:val="22"/>
          <w:lang w:bidi="en-GB"/>
        </w:rPr>
        <w:t xml:space="preserve">Please keep in mind that: You only need to submit a GAI declaration </w:t>
      </w:r>
      <w:r>
        <w:rPr>
          <w:rFonts w:cstheme="minorHAnsi"/>
          <w:i/>
          <w:color w:val="000000" w:themeColor="text1"/>
          <w:sz w:val="22"/>
          <w:szCs w:val="22"/>
          <w:lang w:bidi="en-GB"/>
        </w:rPr>
        <w:t>if you actually use GAI in your exam</w:t>
      </w:r>
      <w:r>
        <w:rPr>
          <w:rFonts w:cstheme="minorHAnsi"/>
          <w:color w:val="000000" w:themeColor="text1"/>
          <w:sz w:val="22"/>
          <w:szCs w:val="22"/>
          <w:lang w:bidi="en-GB"/>
        </w:rPr>
        <w:t>. And you will</w:t>
      </w:r>
      <w:r>
        <w:rPr>
          <w:rFonts w:cstheme="minorHAnsi"/>
          <w:i/>
          <w:color w:val="000000" w:themeColor="text1"/>
          <w:sz w:val="22"/>
          <w:szCs w:val="22"/>
          <w:lang w:bidi="en-GB"/>
        </w:rPr>
        <w:t xml:space="preserve"> not</w:t>
      </w:r>
      <w:r>
        <w:rPr>
          <w:rFonts w:cstheme="minorHAnsi"/>
          <w:color w:val="000000" w:themeColor="text1"/>
          <w:sz w:val="22"/>
          <w:szCs w:val="22"/>
          <w:lang w:bidi="en-GB"/>
        </w:rPr>
        <w:t xml:space="preserve"> be expected to submit a declaration in connection with on-site exams.</w:t>
      </w:r>
    </w:p>
    <w:p w14:paraId="66E575E8" w14:textId="77777777" w:rsidR="002748D4" w:rsidRDefault="002748D4" w:rsidP="00C8258A">
      <w:pPr>
        <w:rPr>
          <w:rFonts w:cstheme="minorHAnsi"/>
          <w:color w:val="000000" w:themeColor="text1"/>
          <w:sz w:val="22"/>
          <w:szCs w:val="22"/>
        </w:rPr>
      </w:pPr>
    </w:p>
    <w:p w14:paraId="3B332CB7" w14:textId="0A9335E4" w:rsidR="007D3B9A" w:rsidRPr="00C8258A" w:rsidRDefault="002748D4" w:rsidP="00C8258A">
      <w:pPr>
        <w:rPr>
          <w:rFonts w:cstheme="minorHAnsi"/>
          <w:color w:val="000000" w:themeColor="text1"/>
          <w:sz w:val="22"/>
          <w:szCs w:val="22"/>
        </w:rPr>
      </w:pPr>
      <w:r>
        <w:rPr>
          <w:rFonts w:cstheme="minorHAnsi"/>
          <w:color w:val="000000" w:themeColor="text1"/>
          <w:sz w:val="22"/>
          <w:szCs w:val="22"/>
          <w:lang w:bidi="en-GB"/>
        </w:rPr>
        <w:t xml:space="preserve">If you </w:t>
      </w:r>
      <w:r>
        <w:rPr>
          <w:rFonts w:cstheme="minorHAnsi"/>
          <w:i/>
          <w:color w:val="000000" w:themeColor="text1"/>
          <w:sz w:val="22"/>
          <w:szCs w:val="22"/>
          <w:lang w:bidi="en-GB"/>
        </w:rPr>
        <w:t xml:space="preserve">do </w:t>
      </w:r>
      <w:r>
        <w:rPr>
          <w:rFonts w:cstheme="minorHAnsi"/>
          <w:color w:val="000000" w:themeColor="text1"/>
          <w:sz w:val="22"/>
          <w:szCs w:val="22"/>
          <w:lang w:bidi="en-GB"/>
        </w:rPr>
        <w:t xml:space="preserve">use GAI tools in your exam, you must state </w:t>
      </w:r>
      <w:r>
        <w:rPr>
          <w:rFonts w:cstheme="minorHAnsi"/>
          <w:i/>
          <w:color w:val="000000" w:themeColor="text1"/>
          <w:sz w:val="22"/>
          <w:szCs w:val="22"/>
          <w:lang w:bidi="en-GB"/>
        </w:rPr>
        <w:t>which</w:t>
      </w:r>
      <w:r>
        <w:rPr>
          <w:rFonts w:cstheme="minorHAnsi"/>
          <w:color w:val="000000" w:themeColor="text1"/>
          <w:sz w:val="22"/>
          <w:szCs w:val="22"/>
          <w:lang w:bidi="en-GB"/>
        </w:rPr>
        <w:t xml:space="preserve"> tools you use and </w:t>
      </w:r>
      <w:r>
        <w:rPr>
          <w:rFonts w:cstheme="minorHAnsi"/>
          <w:i/>
          <w:color w:val="000000" w:themeColor="text1"/>
          <w:sz w:val="22"/>
          <w:szCs w:val="22"/>
          <w:lang w:bidi="en-GB"/>
        </w:rPr>
        <w:t>how</w:t>
      </w:r>
      <w:r>
        <w:rPr>
          <w:rFonts w:cstheme="minorHAnsi"/>
          <w:color w:val="000000" w:themeColor="text1"/>
          <w:sz w:val="22"/>
          <w:szCs w:val="22"/>
          <w:lang w:bidi="en-GB"/>
        </w:rPr>
        <w:t xml:space="preserve"> you use them in your declaration.</w:t>
      </w:r>
    </w:p>
    <w:p w14:paraId="35473FC6" w14:textId="77777777" w:rsidR="007D3B9A" w:rsidRPr="0097338D" w:rsidRDefault="007D3B9A" w:rsidP="007D3B9A">
      <w:pPr>
        <w:autoSpaceDE w:val="0"/>
        <w:autoSpaceDN w:val="0"/>
        <w:adjustRightInd w:val="0"/>
        <w:rPr>
          <w:rFonts w:cstheme="minorHAnsi"/>
          <w:color w:val="333333"/>
          <w:sz w:val="22"/>
          <w:szCs w:val="22"/>
        </w:rPr>
      </w:pPr>
    </w:p>
    <w:p w14:paraId="280F23D2" w14:textId="69FE20A2" w:rsidR="006F44FA" w:rsidRDefault="00C8258A" w:rsidP="00C8258A">
      <w:pPr>
        <w:rPr>
          <w:sz w:val="22"/>
          <w:szCs w:val="22"/>
        </w:rPr>
      </w:pPr>
      <w:r w:rsidRPr="00C8258A">
        <w:rPr>
          <w:sz w:val="22"/>
          <w:szCs w:val="22"/>
          <w:lang w:bidi="en-GB"/>
        </w:rPr>
        <w:t xml:space="preserve">The reason you need to submit a declaration if you use GAI is to avoid any issues in relation to the rules on exam cheating. </w:t>
      </w:r>
    </w:p>
    <w:p w14:paraId="02BBD489" w14:textId="77777777" w:rsidR="006F44FA" w:rsidRDefault="006F44FA" w:rsidP="00C8258A">
      <w:pPr>
        <w:rPr>
          <w:sz w:val="22"/>
          <w:szCs w:val="22"/>
        </w:rPr>
      </w:pPr>
    </w:p>
    <w:p w14:paraId="10E68CBA" w14:textId="77777777" w:rsidR="00114D17" w:rsidRPr="00467C0A" w:rsidRDefault="00AE4DB6" w:rsidP="00C8258A">
      <w:pPr>
        <w:rPr>
          <w:sz w:val="22"/>
          <w:szCs w:val="22"/>
        </w:rPr>
      </w:pPr>
      <w:r>
        <w:rPr>
          <w:sz w:val="22"/>
          <w:szCs w:val="22"/>
          <w:lang w:bidi="en-GB"/>
        </w:rPr>
        <w:t>You will not be graded on how you use GAI-based tools. As always, your work will only be graded on the basis of the criteria described in the the learning outcomes in the course description or academic regulations. The only reason you need to submit a declaration is to document that you have reflected on your use of GAI and have thought about how to use these tools in a relevant and legitimate way.</w:t>
      </w:r>
    </w:p>
    <w:p w14:paraId="096659DD" w14:textId="5B300008" w:rsidR="007D3B9A" w:rsidRPr="00B6619B" w:rsidRDefault="0099798E" w:rsidP="00B6619B">
      <w:pPr>
        <w:pStyle w:val="pf0"/>
        <w:rPr>
          <w:rFonts w:cs="Arial"/>
          <w:sz w:val="20"/>
          <w:szCs w:val="20"/>
        </w:rPr>
      </w:pPr>
      <w:r w:rsidRPr="00467C0A">
        <w:rPr>
          <w:rFonts w:ascii="Georgia" w:eastAsia="Georgia" w:hAnsi="Georgia" w:cs="Georgia"/>
          <w:sz w:val="22"/>
          <w:szCs w:val="22"/>
          <w:lang w:bidi="en-GB"/>
        </w:rPr>
        <w:t>However, you should be aware that using GAI is integrated into the learning outcomes for certain courses. In such cases, you’ll be expected to include your reflections on your use of GAI-based tools in your paper in the section on methodology. Remember to check up on this this by asking you supervisor or your lecturer.</w:t>
      </w:r>
    </w:p>
    <w:p w14:paraId="369218FA" w14:textId="77777777" w:rsidR="007D3B9A" w:rsidRPr="00467C0A" w:rsidRDefault="007D3B9A" w:rsidP="007D3B9A">
      <w:pPr>
        <w:autoSpaceDE w:val="0"/>
        <w:autoSpaceDN w:val="0"/>
        <w:adjustRightInd w:val="0"/>
        <w:rPr>
          <w:rFonts w:cstheme="minorHAnsi"/>
          <w:color w:val="333333"/>
          <w:sz w:val="22"/>
          <w:szCs w:val="22"/>
        </w:rPr>
      </w:pPr>
    </w:p>
    <w:p w14:paraId="7588F7F4" w14:textId="2BD3F77D" w:rsidR="009C0267" w:rsidRPr="00665BAD" w:rsidRDefault="009C0267" w:rsidP="007D3B9A">
      <w:pPr>
        <w:autoSpaceDE w:val="0"/>
        <w:autoSpaceDN w:val="0"/>
        <w:adjustRightInd w:val="0"/>
        <w:rPr>
          <w:rFonts w:cstheme="minorHAnsi"/>
          <w:color w:val="000000" w:themeColor="text1"/>
          <w:sz w:val="22"/>
          <w:szCs w:val="22"/>
        </w:rPr>
      </w:pPr>
      <w:r w:rsidRPr="00467C0A">
        <w:rPr>
          <w:rFonts w:cstheme="minorHAnsi"/>
          <w:color w:val="000000" w:themeColor="text1"/>
          <w:sz w:val="22"/>
          <w:szCs w:val="22"/>
          <w:lang w:bidi="en-GB"/>
        </w:rPr>
        <w:t xml:space="preserve">Keep in mind: </w:t>
      </w:r>
    </w:p>
    <w:p w14:paraId="4D20BEAB" w14:textId="77777777" w:rsidR="009C0267" w:rsidRPr="00665BAD" w:rsidRDefault="009C0267" w:rsidP="007D3B9A">
      <w:pPr>
        <w:autoSpaceDE w:val="0"/>
        <w:autoSpaceDN w:val="0"/>
        <w:adjustRightInd w:val="0"/>
        <w:rPr>
          <w:rFonts w:cstheme="minorHAnsi"/>
          <w:color w:val="000000" w:themeColor="text1"/>
          <w:sz w:val="22"/>
          <w:szCs w:val="22"/>
        </w:rPr>
      </w:pPr>
    </w:p>
    <w:p w14:paraId="5569F970" w14:textId="45BB9B8A" w:rsidR="009C0267" w:rsidRPr="00C8258A" w:rsidRDefault="007D3B9A" w:rsidP="009C0267">
      <w:pPr>
        <w:pStyle w:val="ListParagraph"/>
        <w:numPr>
          <w:ilvl w:val="0"/>
          <w:numId w:val="20"/>
        </w:numPr>
        <w:autoSpaceDE w:val="0"/>
        <w:autoSpaceDN w:val="0"/>
        <w:adjustRightInd w:val="0"/>
        <w:rPr>
          <w:rFonts w:ascii="Georgia" w:hAnsi="Georgia" w:cstheme="minorHAnsi"/>
          <w:sz w:val="22"/>
          <w:szCs w:val="22"/>
          <w:lang w:val="da-DK"/>
        </w:rPr>
      </w:pPr>
      <w:r w:rsidRPr="00C8258A">
        <w:rPr>
          <w:rFonts w:ascii="Georgia" w:eastAsia="Georgia" w:hAnsi="Georgia" w:cstheme="minorHAnsi"/>
          <w:sz w:val="22"/>
          <w:szCs w:val="22"/>
          <w:lang w:val="en-GB" w:bidi="en-GB"/>
        </w:rPr>
        <w:t xml:space="preserve">Always remember to familiarise yourself with applicable rules and guidelines for using GAI on the AU student website </w:t>
      </w:r>
      <w:hyperlink r:id="rId11" w:history="1">
        <w:r w:rsidRPr="009C0267">
          <w:rPr>
            <w:rStyle w:val="Hyperlink"/>
            <w:rFonts w:cstheme="minorHAnsi"/>
            <w:sz w:val="22"/>
            <w:szCs w:val="22"/>
            <w:lang w:val="en-GB" w:bidi="en-GB"/>
          </w:rPr>
          <w:t>studerende.au.dk.</w:t>
        </w:r>
      </w:hyperlink>
      <w:r w:rsidRPr="00C8258A">
        <w:rPr>
          <w:rFonts w:ascii="Georgia" w:eastAsia="Georgia" w:hAnsi="Georgia" w:cstheme="minorHAnsi"/>
          <w:sz w:val="22"/>
          <w:szCs w:val="22"/>
          <w:lang w:val="en-GB" w:bidi="en-GB"/>
        </w:rPr>
        <w:t xml:space="preserve"> </w:t>
      </w:r>
    </w:p>
    <w:p w14:paraId="3087D90E" w14:textId="23999168" w:rsidR="00504E34" w:rsidRPr="00B6619B" w:rsidRDefault="00AA4382" w:rsidP="009C0267">
      <w:pPr>
        <w:pStyle w:val="ListParagraph"/>
        <w:numPr>
          <w:ilvl w:val="0"/>
          <w:numId w:val="20"/>
        </w:numPr>
        <w:autoSpaceDE w:val="0"/>
        <w:autoSpaceDN w:val="0"/>
        <w:adjustRightInd w:val="0"/>
        <w:rPr>
          <w:rFonts w:ascii="Georgia" w:hAnsi="Georgia" w:cstheme="minorHAnsi"/>
          <w:color w:val="333333"/>
          <w:sz w:val="22"/>
          <w:szCs w:val="22"/>
          <w:lang w:val="da-DK"/>
        </w:rPr>
      </w:pPr>
      <w:r>
        <w:rPr>
          <w:rFonts w:ascii="Georgia" w:eastAsia="Georgia" w:hAnsi="Georgia" w:cstheme="minorHAnsi"/>
          <w:color w:val="333333"/>
          <w:sz w:val="22"/>
          <w:szCs w:val="22"/>
          <w:lang w:val="en-GB" w:bidi="en-GB"/>
        </w:rPr>
        <w:t>You’ll also find more information on your study portal.</w:t>
      </w:r>
    </w:p>
    <w:p w14:paraId="0D13D71A" w14:textId="12E9DB1E" w:rsidR="007D3B9A" w:rsidRPr="00C8258A" w:rsidRDefault="007D3B9A" w:rsidP="009C0267">
      <w:pPr>
        <w:pStyle w:val="ListParagraph"/>
        <w:numPr>
          <w:ilvl w:val="0"/>
          <w:numId w:val="20"/>
        </w:numPr>
        <w:autoSpaceDE w:val="0"/>
        <w:autoSpaceDN w:val="0"/>
        <w:adjustRightInd w:val="0"/>
        <w:rPr>
          <w:rFonts w:ascii="Georgia" w:hAnsi="Georgia" w:cstheme="minorHAnsi"/>
          <w:color w:val="333333"/>
          <w:sz w:val="22"/>
          <w:szCs w:val="22"/>
          <w:lang w:val="da-DK"/>
        </w:rPr>
      </w:pPr>
      <w:r w:rsidRPr="00C8258A">
        <w:rPr>
          <w:rFonts w:ascii="Georgia" w:eastAsia="Georgia" w:hAnsi="Georgia" w:cstheme="minorHAnsi"/>
          <w:sz w:val="22"/>
          <w:szCs w:val="22"/>
          <w:lang w:val="en-GB" w:bidi="en-GB"/>
        </w:rPr>
        <w:t>Never put sensitive personal information or other confidential data in a GAI tool.</w:t>
      </w:r>
    </w:p>
    <w:p w14:paraId="7F474D9B" w14:textId="17BB15A9" w:rsidR="009C0267" w:rsidRPr="006732ED" w:rsidRDefault="009C0267" w:rsidP="009C0267">
      <w:pPr>
        <w:pStyle w:val="ListParagraph"/>
        <w:numPr>
          <w:ilvl w:val="0"/>
          <w:numId w:val="20"/>
        </w:numPr>
        <w:autoSpaceDE w:val="0"/>
        <w:autoSpaceDN w:val="0"/>
        <w:rPr>
          <w:rFonts w:ascii="Georgia" w:eastAsia="Times New Roman" w:hAnsi="Georgia" w:cstheme="minorHAnsi"/>
          <w:color w:val="000000"/>
          <w:sz w:val="22"/>
          <w:szCs w:val="22"/>
          <w:lang w:val="da-DK"/>
        </w:rPr>
      </w:pPr>
      <w:r w:rsidRPr="006732ED">
        <w:rPr>
          <w:rFonts w:ascii="Georgia" w:eastAsia="Times New Roman" w:hAnsi="Georgia" w:cstheme="minorHAnsi"/>
          <w:color w:val="000000" w:themeColor="text1"/>
          <w:sz w:val="22"/>
          <w:szCs w:val="22"/>
          <w:lang w:val="en-GB" w:bidi="en-GB"/>
        </w:rPr>
        <w:t xml:space="preserve">If you use a GAI tool to generate text, you must declare how you used the tool. Remember to follow the </w:t>
      </w:r>
      <w:hyperlink r:id="rId12" w:history="1">
        <w:r w:rsidR="006732ED" w:rsidRPr="006732ED">
          <w:rPr>
            <w:rStyle w:val="Hyperlink"/>
            <w:rFonts w:eastAsia="Times New Roman" w:cstheme="minorHAnsi"/>
            <w:sz w:val="22"/>
            <w:szCs w:val="22"/>
            <w:lang w:val="en-GB" w:bidi="en-GB"/>
          </w:rPr>
          <w:t>rules for how to paraphrase correctly</w:t>
        </w:r>
      </w:hyperlink>
      <w:r w:rsidRPr="006732ED">
        <w:rPr>
          <w:rFonts w:ascii="Georgia" w:eastAsia="Times New Roman" w:hAnsi="Georgia" w:cstheme="minorHAnsi"/>
          <w:color w:val="000000" w:themeColor="text1"/>
          <w:sz w:val="22"/>
          <w:szCs w:val="22"/>
          <w:lang w:val="en-GB" w:bidi="en-GB"/>
        </w:rPr>
        <w:t xml:space="preserve">. </w:t>
      </w:r>
    </w:p>
    <w:p w14:paraId="5DF446A7" w14:textId="7F3AC5B0" w:rsidR="009C0267" w:rsidRPr="009C0267" w:rsidRDefault="009C0267" w:rsidP="009C0267">
      <w:pPr>
        <w:pStyle w:val="ListParagraph"/>
        <w:numPr>
          <w:ilvl w:val="0"/>
          <w:numId w:val="20"/>
        </w:numPr>
        <w:autoSpaceDE w:val="0"/>
        <w:autoSpaceDN w:val="0"/>
        <w:rPr>
          <w:rFonts w:ascii="Georgia" w:hAnsi="Georgia" w:cstheme="minorHAnsi"/>
          <w:color w:val="333333"/>
          <w:kern w:val="0"/>
          <w:sz w:val="22"/>
          <w:szCs w:val="22"/>
          <w:lang w:val="da-DK"/>
        </w:rPr>
      </w:pPr>
      <w:r w:rsidRPr="00FB1855">
        <w:rPr>
          <w:rFonts w:ascii="Georgia" w:eastAsia="Times New Roman" w:hAnsi="Georgia" w:cstheme="minorHAnsi"/>
          <w:color w:val="000000"/>
          <w:sz w:val="22"/>
          <w:szCs w:val="22"/>
          <w:lang w:val="en-GB" w:bidi="en-GB"/>
        </w:rPr>
        <w:t xml:space="preserve">If you quote directly from a text generated by GAI, you must include a citation that states which GAI tool you used – find out how to do this on the </w:t>
      </w:r>
      <w:hyperlink r:id="rId13" w:history="1">
        <w:r w:rsidRPr="00B6619B">
          <w:rPr>
            <w:rStyle w:val="Hyperlink"/>
            <w:rFonts w:cstheme="minorHAnsi"/>
            <w:kern w:val="0"/>
            <w:sz w:val="22"/>
            <w:szCs w:val="22"/>
            <w:highlight w:val="yellow"/>
            <w:lang w:val="en-GB" w:bidi="en-GB"/>
          </w:rPr>
          <w:t>AU Library</w:t>
        </w:r>
      </w:hyperlink>
      <w:r w:rsidRPr="00FB1855">
        <w:rPr>
          <w:rFonts w:ascii="Georgia" w:eastAsia="Times New Roman" w:hAnsi="Georgia" w:cstheme="minorHAnsi"/>
          <w:color w:val="000000"/>
          <w:sz w:val="22"/>
          <w:szCs w:val="22"/>
          <w:lang w:val="en-GB" w:bidi="en-GB"/>
        </w:rPr>
        <w:t xml:space="preserve"> website.</w:t>
      </w:r>
    </w:p>
    <w:p w14:paraId="4D2FB019" w14:textId="77777777" w:rsidR="007D3B9A" w:rsidRDefault="007D3B9A" w:rsidP="007D3B9A">
      <w:pPr>
        <w:autoSpaceDE w:val="0"/>
        <w:autoSpaceDN w:val="0"/>
        <w:adjustRightInd w:val="0"/>
        <w:rPr>
          <w:rFonts w:cstheme="minorHAnsi"/>
          <w:color w:val="333333"/>
        </w:rPr>
      </w:pPr>
    </w:p>
    <w:p w14:paraId="36C9AD8C" w14:textId="77777777" w:rsidR="006732ED" w:rsidRPr="0097338D" w:rsidRDefault="006732ED" w:rsidP="007D3B9A">
      <w:pPr>
        <w:autoSpaceDE w:val="0"/>
        <w:autoSpaceDN w:val="0"/>
        <w:adjustRightInd w:val="0"/>
        <w:rPr>
          <w:rFonts w:cstheme="minorHAnsi"/>
          <w:color w:val="333333"/>
        </w:rPr>
      </w:pPr>
    </w:p>
    <w:p w14:paraId="39839D01" w14:textId="0CBEF437" w:rsidR="007D3B9A" w:rsidRPr="00652FB7" w:rsidRDefault="007D3B9A" w:rsidP="007D3B9A">
      <w:pPr>
        <w:autoSpaceDE w:val="0"/>
        <w:autoSpaceDN w:val="0"/>
        <w:adjustRightInd w:val="0"/>
        <w:rPr>
          <w:rFonts w:cstheme="minorHAnsi"/>
          <w:b/>
          <w:bCs/>
          <w:color w:val="333333"/>
          <w:sz w:val="24"/>
          <w:szCs w:val="24"/>
        </w:rPr>
      </w:pPr>
      <w:r w:rsidRPr="00652FB7">
        <w:rPr>
          <w:rFonts w:cstheme="minorHAnsi"/>
          <w:b/>
          <w:color w:val="333333"/>
          <w:sz w:val="24"/>
          <w:szCs w:val="24"/>
          <w:lang w:bidi="en-GB"/>
        </w:rPr>
        <w:t>How to declare your use of GAI tools</w:t>
      </w:r>
    </w:p>
    <w:p w14:paraId="092AF4C0" w14:textId="14AB9E73" w:rsidR="007D3B9A" w:rsidRPr="00E02CCE" w:rsidRDefault="007D3B9A" w:rsidP="007D3B9A">
      <w:pPr>
        <w:autoSpaceDE w:val="0"/>
        <w:autoSpaceDN w:val="0"/>
        <w:adjustRightInd w:val="0"/>
        <w:rPr>
          <w:rFonts w:cstheme="minorHAnsi"/>
          <w:color w:val="333333"/>
          <w:sz w:val="22"/>
          <w:szCs w:val="22"/>
        </w:rPr>
      </w:pPr>
      <w:r w:rsidRPr="00C8258A">
        <w:rPr>
          <w:rFonts w:cstheme="minorHAnsi"/>
          <w:color w:val="000000" w:themeColor="text1"/>
          <w:sz w:val="22"/>
          <w:szCs w:val="22"/>
          <w:lang w:bidi="en-GB"/>
        </w:rPr>
        <w:t>At a minimum, your GAI declaration must contain the following:</w:t>
      </w:r>
    </w:p>
    <w:p w14:paraId="4FFC24DE" w14:textId="77777777" w:rsidR="007D3B9A" w:rsidRPr="00E02CCE" w:rsidRDefault="007D3B9A" w:rsidP="007D3B9A">
      <w:pPr>
        <w:rPr>
          <w:rFonts w:cstheme="minorHAnsi"/>
          <w:color w:val="333333"/>
          <w:kern w:val="2"/>
          <w:sz w:val="22"/>
          <w:szCs w:val="22"/>
        </w:rPr>
      </w:pPr>
    </w:p>
    <w:p w14:paraId="171F3E8E" w14:textId="75081B64" w:rsidR="007D3B9A" w:rsidRPr="00C8258A" w:rsidRDefault="00F36328" w:rsidP="007D3B9A">
      <w:pPr>
        <w:pStyle w:val="ListParagraph"/>
        <w:numPr>
          <w:ilvl w:val="0"/>
          <w:numId w:val="16"/>
        </w:numPr>
        <w:autoSpaceDE w:val="0"/>
        <w:autoSpaceDN w:val="0"/>
        <w:adjustRightInd w:val="0"/>
        <w:rPr>
          <w:rFonts w:ascii="Georgia" w:hAnsi="Georgia" w:cstheme="minorHAnsi"/>
          <w:color w:val="000000" w:themeColor="text1"/>
          <w:kern w:val="0"/>
          <w:sz w:val="22"/>
          <w:szCs w:val="22"/>
          <w:lang w:val="da-DK"/>
        </w:rPr>
      </w:pPr>
      <w:r>
        <w:rPr>
          <w:rFonts w:ascii="Georgia" w:eastAsia="Georgia" w:hAnsi="Georgia" w:cstheme="minorHAnsi"/>
          <w:color w:val="000000" w:themeColor="text1"/>
          <w:kern w:val="0"/>
          <w:sz w:val="22"/>
          <w:szCs w:val="22"/>
          <w:lang w:val="en-GB" w:bidi="en-GB"/>
        </w:rPr>
        <w:t>Confirmation that you used GAI.</w:t>
      </w:r>
    </w:p>
    <w:p w14:paraId="24AF8243" w14:textId="042A3786" w:rsidR="007D3B9A" w:rsidRDefault="00FF6202" w:rsidP="007D3B9A">
      <w:pPr>
        <w:pStyle w:val="ListParagraph"/>
        <w:numPr>
          <w:ilvl w:val="0"/>
          <w:numId w:val="16"/>
        </w:numPr>
        <w:autoSpaceDE w:val="0"/>
        <w:autoSpaceDN w:val="0"/>
        <w:adjustRightInd w:val="0"/>
        <w:rPr>
          <w:rFonts w:ascii="Georgia" w:hAnsi="Georgia" w:cstheme="minorHAnsi"/>
          <w:color w:val="000000" w:themeColor="text1"/>
          <w:kern w:val="0"/>
          <w:sz w:val="22"/>
          <w:szCs w:val="22"/>
          <w:lang w:val="da-DK"/>
        </w:rPr>
      </w:pPr>
      <w:r>
        <w:rPr>
          <w:rFonts w:ascii="Georgia" w:eastAsia="Georgia" w:hAnsi="Georgia" w:cstheme="minorHAnsi"/>
          <w:color w:val="000000" w:themeColor="text1"/>
          <w:kern w:val="0"/>
          <w:sz w:val="22"/>
          <w:szCs w:val="22"/>
          <w:lang w:val="en-GB" w:bidi="en-GB"/>
        </w:rPr>
        <w:t>A list of the GAI tools you used.</w:t>
      </w:r>
    </w:p>
    <w:p w14:paraId="51784EEA" w14:textId="05785714" w:rsidR="00FF6202" w:rsidRPr="00C8258A" w:rsidRDefault="00FF6202" w:rsidP="007D3B9A">
      <w:pPr>
        <w:pStyle w:val="ListParagraph"/>
        <w:numPr>
          <w:ilvl w:val="0"/>
          <w:numId w:val="16"/>
        </w:numPr>
        <w:autoSpaceDE w:val="0"/>
        <w:autoSpaceDN w:val="0"/>
        <w:adjustRightInd w:val="0"/>
        <w:rPr>
          <w:rFonts w:ascii="Georgia" w:hAnsi="Georgia" w:cstheme="minorHAnsi"/>
          <w:color w:val="000000" w:themeColor="text1"/>
          <w:kern w:val="0"/>
          <w:sz w:val="22"/>
          <w:szCs w:val="22"/>
          <w:lang w:val="da-DK"/>
        </w:rPr>
      </w:pPr>
      <w:r>
        <w:rPr>
          <w:rFonts w:ascii="Georgia" w:eastAsia="Georgia" w:hAnsi="Georgia" w:cstheme="minorHAnsi"/>
          <w:color w:val="000000" w:themeColor="text1"/>
          <w:kern w:val="0"/>
          <w:sz w:val="22"/>
          <w:szCs w:val="22"/>
          <w:lang w:val="en-GB" w:bidi="en-GB"/>
        </w:rPr>
        <w:t>Description of how you generated the output you used, including what inputs you used to generate it, and explain how you used the output in your exam project.</w:t>
      </w:r>
    </w:p>
    <w:p w14:paraId="02D1C403" w14:textId="44A7026D" w:rsidR="00FF6202" w:rsidRDefault="00A855BC" w:rsidP="007D3B9A">
      <w:pPr>
        <w:rPr>
          <w:rFonts w:cstheme="minorHAnsi"/>
          <w:color w:val="000000" w:themeColor="text1"/>
          <w:sz w:val="22"/>
          <w:szCs w:val="22"/>
        </w:rPr>
      </w:pPr>
      <w:r>
        <w:rPr>
          <w:rFonts w:cstheme="minorHAnsi"/>
          <w:color w:val="000000" w:themeColor="text1"/>
          <w:sz w:val="22"/>
          <w:szCs w:val="22"/>
          <w:lang w:bidi="en-GB"/>
        </w:rPr>
        <w:br/>
        <w:t>To complete your declaration, fill out this form:</w:t>
      </w:r>
    </w:p>
    <w:p w14:paraId="455E0319" w14:textId="77777777" w:rsidR="00FF6202" w:rsidRDefault="00FF6202" w:rsidP="007D3B9A">
      <w:pPr>
        <w:rPr>
          <w:rFonts w:cstheme="minorHAnsi"/>
          <w:color w:val="000000" w:themeColor="text1"/>
          <w:sz w:val="22"/>
          <w:szCs w:val="22"/>
        </w:rPr>
      </w:pPr>
    </w:p>
    <w:p w14:paraId="758448A6" w14:textId="7666C134" w:rsidR="007D3B9A" w:rsidRPr="00FB1855" w:rsidRDefault="007D3B9A" w:rsidP="007D3B9A">
      <w:pPr>
        <w:rPr>
          <w:rFonts w:cstheme="minorHAnsi"/>
          <w:b/>
          <w:bCs/>
          <w:color w:val="333333"/>
          <w:sz w:val="28"/>
          <w:szCs w:val="28"/>
        </w:rPr>
      </w:pPr>
      <w:r w:rsidRPr="00FB1855">
        <w:rPr>
          <w:rFonts w:cstheme="minorHAnsi"/>
          <w:b/>
          <w:color w:val="333333"/>
          <w:sz w:val="28"/>
          <w:szCs w:val="28"/>
          <w:lang w:bidi="en-GB"/>
        </w:rPr>
        <w:lastRenderedPageBreak/>
        <w:t>Declaration of use of GAI tools</w:t>
      </w:r>
    </w:p>
    <w:tbl>
      <w:tblPr>
        <w:tblStyle w:val="TableGrid"/>
        <w:tblW w:w="5000" w:type="pct"/>
        <w:tblLook w:val="04A0" w:firstRow="1" w:lastRow="0" w:firstColumn="1" w:lastColumn="0" w:noHBand="0" w:noVBand="1"/>
      </w:tblPr>
      <w:tblGrid>
        <w:gridCol w:w="9629"/>
      </w:tblGrid>
      <w:tr w:rsidR="007D3B9A" w:rsidRPr="00823562" w14:paraId="0945C9AF" w14:textId="77777777" w:rsidTr="00334B5C">
        <w:tc>
          <w:tcPr>
            <w:tcW w:w="5000" w:type="pct"/>
          </w:tcPr>
          <w:p w14:paraId="1A780433" w14:textId="77777777" w:rsidR="007D3B9A" w:rsidRPr="00823562" w:rsidRDefault="007D3B9A" w:rsidP="00B6619B">
            <w:pPr>
              <w:autoSpaceDE w:val="0"/>
              <w:autoSpaceDN w:val="0"/>
              <w:spacing w:line="360" w:lineRule="auto"/>
              <w:rPr>
                <w:rFonts w:cstheme="minorHAnsi"/>
                <w:color w:val="000000"/>
              </w:rPr>
            </w:pPr>
          </w:p>
        </w:tc>
      </w:tr>
      <w:tr w:rsidR="007D3B9A" w:rsidRPr="001B7E7A" w14:paraId="00310C1D" w14:textId="77777777" w:rsidTr="00334B5C">
        <w:tc>
          <w:tcPr>
            <w:tcW w:w="5000" w:type="pct"/>
          </w:tcPr>
          <w:p w14:paraId="5A1673D4" w14:textId="51710EB5" w:rsidR="007D3B9A" w:rsidRDefault="007D3B9A" w:rsidP="007D3B9A">
            <w:pPr>
              <w:tabs>
                <w:tab w:val="left" w:pos="310"/>
              </w:tabs>
              <w:autoSpaceDE w:val="0"/>
              <w:autoSpaceDN w:val="0"/>
              <w:adjustRightInd w:val="0"/>
              <w:ind w:left="284" w:hanging="284"/>
              <w:rPr>
                <w:rFonts w:cstheme="minorHAnsi"/>
                <w:i/>
                <w:iCs/>
                <w:color w:val="333333"/>
                <w:sz w:val="22"/>
                <w:szCs w:val="22"/>
              </w:rPr>
            </w:pPr>
            <w:r w:rsidRPr="003F2E23">
              <w:rPr>
                <w:rFonts w:ascii="Times New Roman" w:hAnsi="Times New Roman"/>
                <w:color w:val="333333"/>
                <w:lang w:bidi="en-GB"/>
              </w:rPr>
              <w:tab/>
            </w:r>
            <w:r w:rsidRPr="003F2E23">
              <w:rPr>
                <w:rFonts w:cstheme="minorHAnsi"/>
                <w:b/>
                <w:color w:val="333333"/>
                <w:sz w:val="22"/>
                <w:szCs w:val="22"/>
                <w:lang w:bidi="en-GB"/>
              </w:rPr>
              <w:t xml:space="preserve">I/we used generative artificial intelligence (GAI) to complete this project </w:t>
            </w:r>
            <w:r w:rsidRPr="003F2E23">
              <w:rPr>
                <w:rFonts w:cstheme="minorHAnsi"/>
                <w:i/>
                <w:color w:val="333333"/>
                <w:sz w:val="22"/>
                <w:szCs w:val="22"/>
                <w:lang w:bidi="en-GB"/>
              </w:rPr>
              <w:t xml:space="preserve">(tick the box). </w:t>
            </w:r>
            <w:r w:rsidRPr="003F2E23">
              <w:rPr>
                <w:rFonts w:ascii="Times New Roman" w:hAnsi="Times New Roman"/>
                <w:color w:val="333333"/>
                <w:lang w:bidi="en-GB"/>
              </w:rPr>
              <w:t>List the GAI tool(s) you used (remember to specify version):</w:t>
            </w:r>
          </w:p>
          <w:p w14:paraId="3F2A1552" w14:textId="77777777" w:rsidR="007D3B9A" w:rsidRDefault="007D3B9A" w:rsidP="00B6619B">
            <w:pPr>
              <w:tabs>
                <w:tab w:val="left" w:pos="460"/>
              </w:tabs>
              <w:autoSpaceDE w:val="0"/>
              <w:autoSpaceDN w:val="0"/>
              <w:adjustRightInd w:val="0"/>
              <w:rPr>
                <w:rFonts w:cstheme="minorHAnsi"/>
                <w:i/>
                <w:iCs/>
                <w:color w:val="333333"/>
                <w:sz w:val="22"/>
                <w:szCs w:val="22"/>
              </w:rPr>
            </w:pPr>
          </w:p>
          <w:p w14:paraId="4C80C66D"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0349230F" w14:textId="4AE1AB5A" w:rsidR="007D3B9A" w:rsidRDefault="00C25ECF" w:rsidP="00334B5C">
            <w:pPr>
              <w:tabs>
                <w:tab w:val="left" w:pos="460"/>
              </w:tabs>
              <w:autoSpaceDE w:val="0"/>
              <w:autoSpaceDN w:val="0"/>
              <w:adjustRightInd w:val="0"/>
              <w:ind w:left="316"/>
              <w:rPr>
                <w:rFonts w:cstheme="minorHAnsi"/>
                <w:i/>
                <w:iCs/>
                <w:color w:val="333333"/>
                <w:sz w:val="22"/>
                <w:szCs w:val="22"/>
              </w:rPr>
            </w:pPr>
            <w:ins w:id="0" w:author="Magnus Niels Jensen" w:date="2024-12-25T15:52:00Z" w16du:dateUtc="2024-12-25T14:52:00Z">
              <w:r>
                <w:rPr>
                  <w:rFonts w:cstheme="minorHAnsi"/>
                  <w:i/>
                  <w:iCs/>
                  <w:color w:val="333333"/>
                  <w:sz w:val="22"/>
                  <w:szCs w:val="22"/>
                </w:rPr>
                <w:t>ChatGPT: GPT-4o with canvas</w:t>
              </w:r>
            </w:ins>
          </w:p>
          <w:p w14:paraId="27D2B9A9"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5A295F9D"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0045E501" w14:textId="77777777" w:rsidR="007D3B9A" w:rsidRPr="001B7E7A" w:rsidRDefault="007D3B9A" w:rsidP="00334B5C">
            <w:pPr>
              <w:tabs>
                <w:tab w:val="left" w:pos="460"/>
              </w:tabs>
              <w:autoSpaceDE w:val="0"/>
              <w:autoSpaceDN w:val="0"/>
              <w:adjustRightInd w:val="0"/>
              <w:ind w:left="316"/>
              <w:rPr>
                <w:rFonts w:cstheme="minorHAnsi"/>
                <w:i/>
                <w:iCs/>
                <w:color w:val="333333"/>
              </w:rPr>
            </w:pPr>
          </w:p>
          <w:p w14:paraId="146EF81C" w14:textId="77777777" w:rsidR="007D3B9A" w:rsidRPr="001B7E7A" w:rsidRDefault="007D3B9A" w:rsidP="00334B5C">
            <w:pPr>
              <w:autoSpaceDE w:val="0"/>
              <w:autoSpaceDN w:val="0"/>
              <w:adjustRightInd w:val="0"/>
              <w:rPr>
                <w:rFonts w:cstheme="minorHAnsi"/>
                <w:color w:val="333333"/>
              </w:rPr>
            </w:pPr>
          </w:p>
        </w:tc>
      </w:tr>
      <w:tr w:rsidR="007D3B9A" w:rsidRPr="00823562" w14:paraId="45336906" w14:textId="77777777" w:rsidTr="00334B5C">
        <w:trPr>
          <w:trHeight w:val="7767"/>
        </w:trPr>
        <w:tc>
          <w:tcPr>
            <w:tcW w:w="5000" w:type="pct"/>
            <w:tcBorders>
              <w:bottom w:val="single" w:sz="4" w:space="0" w:color="auto"/>
            </w:tcBorders>
          </w:tcPr>
          <w:p w14:paraId="74AA7062" w14:textId="77777777" w:rsidR="007D3B9A" w:rsidRPr="001B7E7A" w:rsidRDefault="007D3B9A" w:rsidP="00334B5C">
            <w:pPr>
              <w:rPr>
                <w:rFonts w:cstheme="minorHAnsi"/>
                <w:color w:val="333333"/>
              </w:rPr>
            </w:pPr>
          </w:p>
          <w:p w14:paraId="49A64650" w14:textId="571F3A59" w:rsidR="007D3B9A" w:rsidRPr="00066825" w:rsidRDefault="007D3B9A" w:rsidP="00334B5C">
            <w:pPr>
              <w:rPr>
                <w:rFonts w:cstheme="minorHAnsi"/>
                <w:b/>
                <w:bCs/>
                <w:color w:val="333333"/>
                <w:sz w:val="22"/>
                <w:szCs w:val="22"/>
              </w:rPr>
            </w:pPr>
            <w:r w:rsidRPr="00066825">
              <w:rPr>
                <w:rFonts w:cstheme="minorHAnsi"/>
                <w:color w:val="333333"/>
                <w:sz w:val="22"/>
                <w:szCs w:val="22"/>
                <w:lang w:bidi="en-GB"/>
              </w:rPr>
              <w:t>I/we used GAI tools in the following way</w:t>
            </w:r>
            <w:r w:rsidRPr="00066825">
              <w:rPr>
                <w:rFonts w:cstheme="minorHAnsi"/>
                <w:i/>
                <w:color w:val="333333"/>
                <w:sz w:val="22"/>
                <w:szCs w:val="22"/>
                <w:lang w:bidi="en-GB"/>
              </w:rPr>
              <w:t xml:space="preserve"> (See accompanying list of possible uses for inspiration)</w:t>
            </w:r>
            <w:r w:rsidRPr="00066825">
              <w:rPr>
                <w:rFonts w:cstheme="minorHAnsi"/>
                <w:i/>
                <w:color w:val="333333"/>
                <w:sz w:val="22"/>
                <w:szCs w:val="22"/>
                <w:lang w:bidi="en-GB"/>
              </w:rPr>
              <w:br/>
            </w:r>
          </w:p>
          <w:tbl>
            <w:tblPr>
              <w:tblStyle w:val="TableGrid"/>
              <w:tblW w:w="0" w:type="auto"/>
              <w:tblLook w:val="04A0" w:firstRow="1" w:lastRow="0" w:firstColumn="1" w:lastColumn="0" w:noHBand="0" w:noVBand="1"/>
            </w:tblPr>
            <w:tblGrid>
              <w:gridCol w:w="4991"/>
            </w:tblGrid>
            <w:tr w:rsidR="00994E5B" w:rsidRPr="00B70034" w14:paraId="6D3D63A2" w14:textId="77777777" w:rsidTr="00214AF9">
              <w:tc>
                <w:tcPr>
                  <w:tcW w:w="4991" w:type="dxa"/>
                  <w:vAlign w:val="center"/>
                </w:tcPr>
                <w:p w14:paraId="0AE435EB" w14:textId="455EB5F4" w:rsidR="00994E5B" w:rsidRPr="00B70034" w:rsidRDefault="00994E5B" w:rsidP="00334B5C">
                  <w:pPr>
                    <w:rPr>
                      <w:rFonts w:ascii="Times New Roman" w:hAnsi="Times New Roman"/>
                      <w:b/>
                      <w:bCs/>
                      <w:sz w:val="24"/>
                      <w:szCs w:val="24"/>
                    </w:rPr>
                  </w:pPr>
                  <w:r>
                    <w:rPr>
                      <w:rFonts w:ascii="Times New Roman" w:hAnsi="Times New Roman"/>
                      <w:b/>
                      <w:sz w:val="24"/>
                      <w:szCs w:val="24"/>
                      <w:lang w:bidi="en-GB"/>
                    </w:rPr>
                    <w:t xml:space="preserve">EXAMPLES OF LEGITIMATE USE CASES FOR GAI </w:t>
                  </w:r>
                </w:p>
              </w:tc>
            </w:tr>
            <w:tr w:rsidR="00994E5B" w:rsidDel="00C25ECF" w14:paraId="6F58B49A" w14:textId="534AD650" w:rsidTr="00214AF9">
              <w:trPr>
                <w:del w:id="1" w:author="Magnus Niels Jensen" w:date="2024-12-25T15:52:00Z" w16du:dateUtc="2024-12-25T14:52:00Z"/>
              </w:trPr>
              <w:tc>
                <w:tcPr>
                  <w:tcW w:w="4991" w:type="dxa"/>
                  <w:vAlign w:val="center"/>
                </w:tcPr>
                <w:p w14:paraId="23C5A108" w14:textId="5F657BCA" w:rsidR="00994E5B" w:rsidRPr="005408D8" w:rsidDel="00C25ECF" w:rsidRDefault="00994E5B" w:rsidP="00334B5C">
                  <w:pPr>
                    <w:rPr>
                      <w:del w:id="2" w:author="Magnus Niels Jensen" w:date="2024-12-25T15:52:00Z" w16du:dateUtc="2024-12-25T14:52:00Z"/>
                      <w:rFonts w:ascii="Times New Roman" w:hAnsi="Times New Roman"/>
                      <w:sz w:val="24"/>
                      <w:szCs w:val="24"/>
                    </w:rPr>
                  </w:pPr>
                  <w:del w:id="3" w:author="Magnus Niels Jensen" w:date="2024-12-25T15:52:00Z" w16du:dateUtc="2024-12-25T14:52:00Z">
                    <w:r w:rsidDel="00C25ECF">
                      <w:rPr>
                        <w:rFonts w:ascii="Times New Roman" w:hAnsi="Times New Roman"/>
                        <w:sz w:val="24"/>
                        <w:szCs w:val="24"/>
                        <w:lang w:bidi="en-GB"/>
                      </w:rPr>
                      <w:delText>For inspiration in formulating a thesis statement</w:delText>
                    </w:r>
                  </w:del>
                </w:p>
              </w:tc>
            </w:tr>
            <w:tr w:rsidR="00994E5B" w:rsidDel="00C25ECF" w14:paraId="2B4778D0" w14:textId="780A36A6" w:rsidTr="00214AF9">
              <w:trPr>
                <w:del w:id="4" w:author="Magnus Niels Jensen" w:date="2024-12-25T15:52:00Z" w16du:dateUtc="2024-12-25T14:52:00Z"/>
              </w:trPr>
              <w:tc>
                <w:tcPr>
                  <w:tcW w:w="4991" w:type="dxa"/>
                  <w:vAlign w:val="center"/>
                </w:tcPr>
                <w:p w14:paraId="2D6E3179" w14:textId="65CCACB3" w:rsidR="00994E5B" w:rsidRPr="005408D8" w:rsidDel="00C25ECF" w:rsidRDefault="00994E5B" w:rsidP="00334B5C">
                  <w:pPr>
                    <w:rPr>
                      <w:del w:id="5" w:author="Magnus Niels Jensen" w:date="2024-12-25T15:52:00Z" w16du:dateUtc="2024-12-25T14:52:00Z"/>
                      <w:rFonts w:ascii="Times New Roman" w:hAnsi="Times New Roman"/>
                      <w:sz w:val="24"/>
                      <w:szCs w:val="24"/>
                    </w:rPr>
                  </w:pPr>
                  <w:del w:id="6" w:author="Magnus Niels Jensen" w:date="2024-12-25T15:52:00Z" w16du:dateUtc="2024-12-25T14:52:00Z">
                    <w:r w:rsidDel="00C25ECF">
                      <w:rPr>
                        <w:rFonts w:ascii="Times New Roman" w:hAnsi="Times New Roman"/>
                        <w:sz w:val="24"/>
                        <w:szCs w:val="24"/>
                        <w:lang w:bidi="en-GB"/>
                      </w:rPr>
                      <w:delText>For inspiration in relation to choice of theory and method</w:delText>
                    </w:r>
                  </w:del>
                </w:p>
              </w:tc>
            </w:tr>
            <w:tr w:rsidR="00994E5B" w14:paraId="04CEDC42" w14:textId="77777777" w:rsidTr="00214AF9">
              <w:tc>
                <w:tcPr>
                  <w:tcW w:w="4991" w:type="dxa"/>
                  <w:vAlign w:val="center"/>
                </w:tcPr>
                <w:p w14:paraId="67241E5B" w14:textId="50B6916B" w:rsidR="00994E5B" w:rsidRPr="00C25ECF" w:rsidRDefault="00994E5B" w:rsidP="00334B5C">
                  <w:pPr>
                    <w:rPr>
                      <w:rFonts w:cstheme="minorHAnsi"/>
                      <w:color w:val="333333"/>
                      <w:sz w:val="22"/>
                      <w:szCs w:val="22"/>
                      <w:lang w:val="en-US"/>
                      <w:rPrChange w:id="7" w:author="Magnus Niels Jensen" w:date="2024-12-25T15:53:00Z" w16du:dateUtc="2024-12-25T14:53:00Z">
                        <w:rPr>
                          <w:rFonts w:cstheme="minorHAnsi"/>
                          <w:color w:val="333333"/>
                          <w:sz w:val="22"/>
                          <w:szCs w:val="22"/>
                        </w:rPr>
                      </w:rPrChange>
                    </w:rPr>
                  </w:pPr>
                  <w:r w:rsidRPr="005408D8">
                    <w:rPr>
                      <w:rFonts w:ascii="Times New Roman" w:hAnsi="Times New Roman"/>
                      <w:sz w:val="24"/>
                      <w:szCs w:val="24"/>
                      <w:lang w:bidi="en-GB"/>
                    </w:rPr>
                    <w:t>For feedback on own text</w:t>
                  </w:r>
                </w:p>
              </w:tc>
            </w:tr>
            <w:tr w:rsidR="00994E5B" w14:paraId="4DB6DB19" w14:textId="77777777" w:rsidTr="00214AF9">
              <w:tc>
                <w:tcPr>
                  <w:tcW w:w="4991" w:type="dxa"/>
                  <w:vAlign w:val="center"/>
                </w:tcPr>
                <w:p w14:paraId="0EE47CDD" w14:textId="75D41D73" w:rsidR="00C25ECF" w:rsidRPr="005408D8" w:rsidRDefault="00994E5B" w:rsidP="00714AE6">
                  <w:pPr>
                    <w:rPr>
                      <w:rFonts w:cstheme="minorHAnsi"/>
                      <w:color w:val="333333"/>
                      <w:sz w:val="22"/>
                      <w:szCs w:val="22"/>
                    </w:rPr>
                  </w:pPr>
                  <w:r w:rsidRPr="005408D8">
                    <w:rPr>
                      <w:rFonts w:ascii="Times New Roman" w:hAnsi="Times New Roman"/>
                      <w:sz w:val="24"/>
                      <w:szCs w:val="24"/>
                      <w:lang w:bidi="en-GB"/>
                    </w:rPr>
                    <w:t>For alternative ways of formulating text</w:t>
                  </w:r>
                </w:p>
              </w:tc>
            </w:tr>
            <w:tr w:rsidR="00994E5B" w:rsidDel="00C25ECF" w14:paraId="1E8007EE" w14:textId="4538AB57" w:rsidTr="00214AF9">
              <w:trPr>
                <w:del w:id="8" w:author="Magnus Niels Jensen" w:date="2024-12-25T15:52:00Z" w16du:dateUtc="2024-12-25T14:52:00Z"/>
              </w:trPr>
              <w:tc>
                <w:tcPr>
                  <w:tcW w:w="4991" w:type="dxa"/>
                  <w:vAlign w:val="center"/>
                </w:tcPr>
                <w:p w14:paraId="7B0023CC" w14:textId="7FD90F9B" w:rsidR="00994E5B" w:rsidRPr="005408D8" w:rsidDel="00C25ECF" w:rsidRDefault="00994E5B" w:rsidP="00334B5C">
                  <w:pPr>
                    <w:rPr>
                      <w:del w:id="9" w:author="Magnus Niels Jensen" w:date="2024-12-25T15:52:00Z" w16du:dateUtc="2024-12-25T14:52:00Z"/>
                      <w:rFonts w:cstheme="minorHAnsi"/>
                      <w:color w:val="333333"/>
                      <w:sz w:val="22"/>
                      <w:szCs w:val="22"/>
                    </w:rPr>
                  </w:pPr>
                  <w:del w:id="10" w:author="Magnus Niels Jensen" w:date="2024-12-25T15:52:00Z" w16du:dateUtc="2024-12-25T14:52:00Z">
                    <w:r w:rsidRPr="005408D8" w:rsidDel="00C25ECF">
                      <w:rPr>
                        <w:rFonts w:ascii="Times New Roman" w:hAnsi="Times New Roman"/>
                        <w:sz w:val="24"/>
                        <w:szCs w:val="24"/>
                        <w:lang w:bidi="en-GB"/>
                      </w:rPr>
                      <w:delText>To get started on my/our writing</w:delText>
                    </w:r>
                  </w:del>
                </w:p>
              </w:tc>
            </w:tr>
            <w:tr w:rsidR="00994E5B" w:rsidDel="00C25ECF" w14:paraId="674D63E6" w14:textId="54DA20C1" w:rsidTr="00214AF9">
              <w:trPr>
                <w:del w:id="11" w:author="Magnus Niels Jensen" w:date="2024-12-25T15:52:00Z" w16du:dateUtc="2024-12-25T14:52:00Z"/>
              </w:trPr>
              <w:tc>
                <w:tcPr>
                  <w:tcW w:w="4991" w:type="dxa"/>
                  <w:vAlign w:val="center"/>
                </w:tcPr>
                <w:p w14:paraId="30BCFEF8" w14:textId="728E36D3" w:rsidR="00994E5B" w:rsidRPr="005408D8" w:rsidDel="00C25ECF" w:rsidRDefault="00994E5B" w:rsidP="00334B5C">
                  <w:pPr>
                    <w:rPr>
                      <w:del w:id="12" w:author="Magnus Niels Jensen" w:date="2024-12-25T15:52:00Z" w16du:dateUtc="2024-12-25T14:52:00Z"/>
                      <w:rFonts w:cstheme="minorHAnsi"/>
                      <w:color w:val="333333"/>
                      <w:sz w:val="22"/>
                      <w:szCs w:val="22"/>
                    </w:rPr>
                  </w:pPr>
                  <w:del w:id="13" w:author="Magnus Niels Jensen" w:date="2024-12-25T15:52:00Z" w16du:dateUtc="2024-12-25T14:52:00Z">
                    <w:r w:rsidRPr="005408D8" w:rsidDel="00C25ECF">
                      <w:rPr>
                        <w:rFonts w:ascii="Times New Roman" w:hAnsi="Times New Roman"/>
                        <w:sz w:val="24"/>
                        <w:szCs w:val="24"/>
                        <w:lang w:bidi="en-GB"/>
                      </w:rPr>
                      <w:delText>To understand a topic better</w:delText>
                    </w:r>
                  </w:del>
                </w:p>
              </w:tc>
            </w:tr>
            <w:tr w:rsidR="00994E5B" w:rsidDel="00C25ECF" w14:paraId="4151F07C" w14:textId="773722AD" w:rsidTr="00214AF9">
              <w:trPr>
                <w:del w:id="14" w:author="Magnus Niels Jensen" w:date="2024-12-25T15:52:00Z" w16du:dateUtc="2024-12-25T14:52:00Z"/>
              </w:trPr>
              <w:tc>
                <w:tcPr>
                  <w:tcW w:w="4991" w:type="dxa"/>
                  <w:vAlign w:val="center"/>
                </w:tcPr>
                <w:p w14:paraId="1EFE611F" w14:textId="455F61C9" w:rsidR="00994E5B" w:rsidRPr="005408D8" w:rsidDel="00C25ECF" w:rsidRDefault="00994E5B" w:rsidP="00334B5C">
                  <w:pPr>
                    <w:rPr>
                      <w:del w:id="15" w:author="Magnus Niels Jensen" w:date="2024-12-25T15:52:00Z" w16du:dateUtc="2024-12-25T14:52:00Z"/>
                      <w:rFonts w:cstheme="minorHAnsi"/>
                      <w:color w:val="333333"/>
                      <w:sz w:val="22"/>
                      <w:szCs w:val="22"/>
                    </w:rPr>
                  </w:pPr>
                  <w:del w:id="16" w:author="Magnus Niels Jensen" w:date="2024-12-25T15:52:00Z" w16du:dateUtc="2024-12-25T14:52:00Z">
                    <w:r w:rsidRPr="005408D8" w:rsidDel="00C25ECF">
                      <w:rPr>
                        <w:rFonts w:ascii="Times New Roman" w:hAnsi="Times New Roman"/>
                        <w:sz w:val="24"/>
                        <w:szCs w:val="24"/>
                        <w:lang w:bidi="en-GB"/>
                      </w:rPr>
                      <w:delText>To aid me in my reading process</w:delText>
                    </w:r>
                  </w:del>
                </w:p>
              </w:tc>
            </w:tr>
            <w:tr w:rsidR="00994E5B" w:rsidDel="00C25ECF" w14:paraId="7ED83163" w14:textId="37DA9DD1" w:rsidTr="00214AF9">
              <w:trPr>
                <w:del w:id="17" w:author="Magnus Niels Jensen" w:date="2024-12-25T15:52:00Z" w16du:dateUtc="2024-12-25T14:52:00Z"/>
              </w:trPr>
              <w:tc>
                <w:tcPr>
                  <w:tcW w:w="4991" w:type="dxa"/>
                  <w:vAlign w:val="center"/>
                </w:tcPr>
                <w:p w14:paraId="7F83ABEB" w14:textId="7B95AB54" w:rsidR="00994E5B" w:rsidRPr="005408D8" w:rsidDel="00C25ECF" w:rsidRDefault="00994E5B" w:rsidP="00334B5C">
                  <w:pPr>
                    <w:rPr>
                      <w:del w:id="18" w:author="Magnus Niels Jensen" w:date="2024-12-25T15:52:00Z" w16du:dateUtc="2024-12-25T14:52:00Z"/>
                      <w:rFonts w:cstheme="minorHAnsi"/>
                      <w:color w:val="333333"/>
                      <w:sz w:val="22"/>
                      <w:szCs w:val="22"/>
                    </w:rPr>
                  </w:pPr>
                  <w:del w:id="19" w:author="Magnus Niels Jensen" w:date="2024-12-25T15:52:00Z" w16du:dateUtc="2024-12-25T14:52:00Z">
                    <w:r w:rsidRPr="005408D8" w:rsidDel="00C25ECF">
                      <w:rPr>
                        <w:rFonts w:ascii="Times New Roman" w:hAnsi="Times New Roman"/>
                        <w:sz w:val="24"/>
                        <w:szCs w:val="24"/>
                        <w:lang w:bidi="en-GB"/>
                      </w:rPr>
                      <w:delText>I/we write about the topic of GAI in the project</w:delText>
                    </w:r>
                  </w:del>
                </w:p>
              </w:tc>
            </w:tr>
            <w:tr w:rsidR="00994E5B" w:rsidDel="00C25ECF" w14:paraId="221976CD" w14:textId="3B0535F0" w:rsidTr="00214AF9">
              <w:trPr>
                <w:del w:id="20" w:author="Magnus Niels Jensen" w:date="2024-12-25T15:53:00Z" w16du:dateUtc="2024-12-25T14:53:00Z"/>
              </w:trPr>
              <w:tc>
                <w:tcPr>
                  <w:tcW w:w="4991" w:type="dxa"/>
                  <w:vAlign w:val="center"/>
                </w:tcPr>
                <w:p w14:paraId="46EB9D19" w14:textId="3CB65C71" w:rsidR="00994E5B" w:rsidRPr="005408D8" w:rsidDel="00C25ECF" w:rsidRDefault="00994E5B" w:rsidP="00334B5C">
                  <w:pPr>
                    <w:rPr>
                      <w:del w:id="21" w:author="Magnus Niels Jensen" w:date="2024-12-25T15:53:00Z" w16du:dateUtc="2024-12-25T14:53:00Z"/>
                      <w:rFonts w:cstheme="minorHAnsi"/>
                      <w:color w:val="333333"/>
                      <w:sz w:val="22"/>
                      <w:szCs w:val="22"/>
                    </w:rPr>
                  </w:pPr>
                  <w:del w:id="22" w:author="Magnus Niels Jensen" w:date="2024-12-25T15:53:00Z" w16du:dateUtc="2024-12-25T14:53:00Z">
                    <w:r w:rsidRPr="005408D8" w:rsidDel="00C25ECF">
                      <w:rPr>
                        <w:rFonts w:ascii="Times New Roman" w:hAnsi="Times New Roman"/>
                        <w:sz w:val="24"/>
                        <w:szCs w:val="24"/>
                        <w:lang w:bidi="en-GB"/>
                      </w:rPr>
                      <w:delText>To find gaps in our knowledge</w:delText>
                    </w:r>
                  </w:del>
                </w:p>
              </w:tc>
            </w:tr>
            <w:tr w:rsidR="00994E5B" w:rsidDel="00C25ECF" w14:paraId="11529E79" w14:textId="4118EA25" w:rsidTr="00214AF9">
              <w:trPr>
                <w:del w:id="23" w:author="Magnus Niels Jensen" w:date="2024-12-25T15:53:00Z" w16du:dateUtc="2024-12-25T14:53:00Z"/>
              </w:trPr>
              <w:tc>
                <w:tcPr>
                  <w:tcW w:w="4991" w:type="dxa"/>
                  <w:vAlign w:val="center"/>
                </w:tcPr>
                <w:p w14:paraId="45EF4D52" w14:textId="6B088666" w:rsidR="00994E5B" w:rsidRPr="005408D8" w:rsidDel="00C25ECF" w:rsidRDefault="00994E5B" w:rsidP="00334B5C">
                  <w:pPr>
                    <w:rPr>
                      <w:del w:id="24" w:author="Magnus Niels Jensen" w:date="2024-12-25T15:53:00Z" w16du:dateUtc="2024-12-25T14:53:00Z"/>
                      <w:rFonts w:cstheme="minorHAnsi"/>
                      <w:color w:val="333333"/>
                      <w:sz w:val="22"/>
                      <w:szCs w:val="22"/>
                    </w:rPr>
                  </w:pPr>
                  <w:del w:id="25" w:author="Magnus Niels Jensen" w:date="2024-12-25T15:53:00Z" w16du:dateUtc="2024-12-25T14:53:00Z">
                    <w:r w:rsidRPr="005408D8" w:rsidDel="00C25ECF">
                      <w:rPr>
                        <w:rFonts w:ascii="Times New Roman" w:hAnsi="Times New Roman"/>
                        <w:sz w:val="24"/>
                        <w:szCs w:val="24"/>
                        <w:lang w:bidi="en-GB"/>
                      </w:rPr>
                      <w:delText>To get started on my/our search for information</w:delText>
                    </w:r>
                  </w:del>
                </w:p>
              </w:tc>
            </w:tr>
            <w:tr w:rsidR="00994E5B" w:rsidDel="00C25ECF" w14:paraId="04A4A0E2" w14:textId="73803905" w:rsidTr="00214AF9">
              <w:trPr>
                <w:del w:id="26" w:author="Magnus Niels Jensen" w:date="2024-12-25T15:53:00Z" w16du:dateUtc="2024-12-25T14:53:00Z"/>
              </w:trPr>
              <w:tc>
                <w:tcPr>
                  <w:tcW w:w="4991" w:type="dxa"/>
                  <w:vAlign w:val="center"/>
                </w:tcPr>
                <w:p w14:paraId="29964EB1" w14:textId="5924CAAD" w:rsidR="00994E5B" w:rsidRPr="005408D8" w:rsidDel="00C25ECF" w:rsidRDefault="00994E5B" w:rsidP="00334B5C">
                  <w:pPr>
                    <w:rPr>
                      <w:del w:id="27" w:author="Magnus Niels Jensen" w:date="2024-12-25T15:53:00Z" w16du:dateUtc="2024-12-25T14:53:00Z"/>
                      <w:rFonts w:ascii="Times New Roman" w:hAnsi="Times New Roman"/>
                      <w:sz w:val="24"/>
                      <w:szCs w:val="24"/>
                    </w:rPr>
                  </w:pPr>
                  <w:del w:id="28" w:author="Magnus Niels Jensen" w:date="2024-12-25T15:53:00Z" w16du:dateUtc="2024-12-25T14:53:00Z">
                    <w:r w:rsidRPr="005408D8" w:rsidDel="00C25ECF">
                      <w:rPr>
                        <w:rFonts w:ascii="Times New Roman" w:hAnsi="Times New Roman"/>
                        <w:sz w:val="24"/>
                        <w:szCs w:val="24"/>
                        <w:lang w:bidi="en-GB"/>
                      </w:rPr>
                      <w:delText>For programming tasks</w:delText>
                    </w:r>
                  </w:del>
                </w:p>
              </w:tc>
            </w:tr>
            <w:tr w:rsidR="00994E5B" w:rsidDel="00C25ECF" w14:paraId="78D6E7E5" w14:textId="2D30986C" w:rsidTr="00214AF9">
              <w:trPr>
                <w:del w:id="29" w:author="Magnus Niels Jensen" w:date="2024-12-25T15:53:00Z" w16du:dateUtc="2024-12-25T14:53:00Z"/>
              </w:trPr>
              <w:tc>
                <w:tcPr>
                  <w:tcW w:w="4991" w:type="dxa"/>
                  <w:vAlign w:val="center"/>
                </w:tcPr>
                <w:p w14:paraId="3ABCB327" w14:textId="2B09ACA2" w:rsidR="00994E5B" w:rsidRPr="005408D8" w:rsidDel="00C25ECF" w:rsidRDefault="00994E5B" w:rsidP="00334B5C">
                  <w:pPr>
                    <w:rPr>
                      <w:del w:id="30" w:author="Magnus Niels Jensen" w:date="2024-12-25T15:53:00Z" w16du:dateUtc="2024-12-25T14:53:00Z"/>
                      <w:rFonts w:ascii="Times New Roman" w:hAnsi="Times New Roman"/>
                      <w:sz w:val="24"/>
                      <w:szCs w:val="24"/>
                    </w:rPr>
                  </w:pPr>
                  <w:del w:id="31" w:author="Magnus Niels Jensen" w:date="2024-12-25T15:53:00Z" w16du:dateUtc="2024-12-25T14:53:00Z">
                    <w:r w:rsidRPr="005408D8" w:rsidDel="00C25ECF">
                      <w:rPr>
                        <w:rFonts w:ascii="Times New Roman" w:hAnsi="Times New Roman"/>
                        <w:sz w:val="24"/>
                        <w:szCs w:val="24"/>
                        <w:lang w:bidi="en-GB"/>
                      </w:rPr>
                      <w:delText>For data analysis</w:delText>
                    </w:r>
                  </w:del>
                </w:p>
              </w:tc>
            </w:tr>
            <w:tr w:rsidR="00994E5B" w:rsidDel="00C25ECF" w14:paraId="764F1C73" w14:textId="5C775D31" w:rsidTr="00214AF9">
              <w:trPr>
                <w:del w:id="32" w:author="Magnus Niels Jensen" w:date="2024-12-25T15:53:00Z" w16du:dateUtc="2024-12-25T14:53:00Z"/>
              </w:trPr>
              <w:tc>
                <w:tcPr>
                  <w:tcW w:w="4991" w:type="dxa"/>
                  <w:vAlign w:val="center"/>
                </w:tcPr>
                <w:p w14:paraId="678B3F04" w14:textId="7B4335E4" w:rsidR="00994E5B" w:rsidRPr="005408D8" w:rsidDel="00C25ECF" w:rsidRDefault="00994E5B" w:rsidP="00334B5C">
                  <w:pPr>
                    <w:rPr>
                      <w:del w:id="33" w:author="Magnus Niels Jensen" w:date="2024-12-25T15:53:00Z" w16du:dateUtc="2024-12-25T14:53:00Z"/>
                      <w:rFonts w:ascii="Times New Roman" w:hAnsi="Times New Roman"/>
                      <w:sz w:val="24"/>
                      <w:szCs w:val="24"/>
                    </w:rPr>
                  </w:pPr>
                  <w:del w:id="34" w:author="Magnus Niels Jensen" w:date="2024-12-25T15:53:00Z" w16du:dateUtc="2024-12-25T14:53:00Z">
                    <w:r w:rsidRPr="005408D8" w:rsidDel="00C25ECF">
                      <w:rPr>
                        <w:rFonts w:ascii="Times New Roman" w:hAnsi="Times New Roman"/>
                        <w:sz w:val="24"/>
                        <w:szCs w:val="24"/>
                        <w:lang w:bidi="en-GB"/>
                      </w:rPr>
                      <w:delText>To create diagrams</w:delText>
                    </w:r>
                  </w:del>
                </w:p>
              </w:tc>
            </w:tr>
            <w:tr w:rsidR="00994E5B" w14:paraId="31C7B36E" w14:textId="77777777" w:rsidTr="00214AF9">
              <w:tc>
                <w:tcPr>
                  <w:tcW w:w="4991" w:type="dxa"/>
                  <w:vAlign w:val="center"/>
                </w:tcPr>
                <w:p w14:paraId="54035279" w14:textId="77777777" w:rsidR="00994E5B" w:rsidRPr="005408D8" w:rsidRDefault="00994E5B" w:rsidP="00334B5C">
                  <w:pPr>
                    <w:rPr>
                      <w:rFonts w:ascii="Times New Roman" w:hAnsi="Times New Roman"/>
                      <w:sz w:val="24"/>
                      <w:szCs w:val="24"/>
                    </w:rPr>
                  </w:pPr>
                  <w:r w:rsidRPr="005408D8">
                    <w:rPr>
                      <w:rFonts w:ascii="Times New Roman" w:hAnsi="Times New Roman"/>
                      <w:sz w:val="24"/>
                      <w:szCs w:val="24"/>
                      <w:lang w:bidi="en-GB"/>
                    </w:rPr>
                    <w:t>Other use case(s) (specify):</w:t>
                  </w:r>
                </w:p>
                <w:p w14:paraId="1E7FDEF9" w14:textId="77777777" w:rsidR="00994E5B" w:rsidRPr="005408D8" w:rsidRDefault="00994E5B" w:rsidP="00334B5C">
                  <w:pPr>
                    <w:rPr>
                      <w:rFonts w:ascii="Times New Roman" w:hAnsi="Times New Roman"/>
                      <w:sz w:val="24"/>
                      <w:szCs w:val="24"/>
                    </w:rPr>
                  </w:pPr>
                </w:p>
                <w:p w14:paraId="2A99C954" w14:textId="77777777" w:rsidR="00994E5B" w:rsidRPr="005408D8" w:rsidRDefault="00994E5B" w:rsidP="00334B5C">
                  <w:pPr>
                    <w:rPr>
                      <w:rFonts w:ascii="Times New Roman" w:hAnsi="Times New Roman"/>
                      <w:sz w:val="24"/>
                      <w:szCs w:val="24"/>
                    </w:rPr>
                  </w:pPr>
                </w:p>
                <w:p w14:paraId="68CD714E" w14:textId="77777777" w:rsidR="00994E5B" w:rsidRPr="005408D8" w:rsidRDefault="00994E5B" w:rsidP="00334B5C">
                  <w:pPr>
                    <w:rPr>
                      <w:rFonts w:ascii="Times New Roman" w:hAnsi="Times New Roman"/>
                      <w:sz w:val="24"/>
                      <w:szCs w:val="24"/>
                    </w:rPr>
                  </w:pPr>
                </w:p>
              </w:tc>
            </w:tr>
          </w:tbl>
          <w:p w14:paraId="553B4D10" w14:textId="77777777" w:rsidR="007D3B9A" w:rsidRPr="00066825" w:rsidRDefault="007D3B9A" w:rsidP="00334B5C">
            <w:pPr>
              <w:rPr>
                <w:rFonts w:cstheme="minorHAnsi"/>
                <w:b/>
                <w:bCs/>
                <w:color w:val="333333"/>
                <w:sz w:val="22"/>
                <w:szCs w:val="22"/>
              </w:rPr>
            </w:pPr>
          </w:p>
          <w:p w14:paraId="3620D73F" w14:textId="77777777" w:rsidR="007D3B9A" w:rsidRDefault="007D3B9A" w:rsidP="007D3B9A">
            <w:pPr>
              <w:rPr>
                <w:ins w:id="35" w:author="Magnus Niels Jensen" w:date="2024-12-25T15:54:00Z" w16du:dateUtc="2024-12-25T14:54:00Z"/>
                <w:rFonts w:cstheme="minorHAnsi"/>
                <w:i/>
                <w:color w:val="333333"/>
                <w:sz w:val="22"/>
                <w:szCs w:val="22"/>
                <w:lang w:bidi="en-GB"/>
              </w:rPr>
            </w:pPr>
            <w:r w:rsidRPr="005C166E">
              <w:rPr>
                <w:rFonts w:cstheme="minorHAnsi"/>
                <w:i/>
                <w:color w:val="333333"/>
                <w:sz w:val="22"/>
                <w:szCs w:val="22"/>
                <w:lang w:bidi="en-GB"/>
              </w:rPr>
              <w:t xml:space="preserve">For each relevant use case, explain how you used GAI (see an explanation of the various possibilities on </w:t>
            </w:r>
            <w:hyperlink r:id="rId14" w:history="1">
              <w:r w:rsidRPr="00E4416D">
                <w:rPr>
                  <w:rStyle w:val="Hyperlink"/>
                  <w:rFonts w:cstheme="minorHAnsi"/>
                  <w:i/>
                  <w:sz w:val="22"/>
                  <w:szCs w:val="22"/>
                  <w:lang w:val="en-GB" w:bidi="en-GB"/>
                </w:rPr>
                <w:t>Studypedia</w:t>
              </w:r>
            </w:hyperlink>
            <w:r w:rsidRPr="005C166E">
              <w:rPr>
                <w:rFonts w:cstheme="minorHAnsi"/>
                <w:i/>
                <w:color w:val="333333"/>
                <w:sz w:val="22"/>
                <w:szCs w:val="22"/>
                <w:lang w:bidi="en-GB"/>
              </w:rPr>
              <w:t>). For example, if you used GAI to generate information, explain how you did this and how you used the output in your paper.</w:t>
            </w:r>
          </w:p>
          <w:p w14:paraId="3F0BA731" w14:textId="77777777" w:rsidR="00714AE6" w:rsidRDefault="00714AE6" w:rsidP="007D3B9A">
            <w:pPr>
              <w:rPr>
                <w:ins w:id="36" w:author="Magnus Niels Jensen" w:date="2024-12-25T15:54:00Z" w16du:dateUtc="2024-12-25T14:54:00Z"/>
                <w:rFonts w:cstheme="minorHAnsi"/>
                <w:i/>
                <w:iCs/>
                <w:color w:val="333333"/>
                <w:sz w:val="22"/>
                <w:szCs w:val="22"/>
                <w:lang w:bidi="en-GB"/>
              </w:rPr>
            </w:pPr>
          </w:p>
          <w:p w14:paraId="4DAA7114" w14:textId="77777777" w:rsidR="00714AE6" w:rsidRDefault="00714AE6" w:rsidP="00714AE6">
            <w:pPr>
              <w:rPr>
                <w:ins w:id="37" w:author="Magnus Niels Jensen" w:date="2024-12-25T15:54:00Z" w16du:dateUtc="2024-12-25T14:54:00Z"/>
                <w:rFonts w:ascii="Times New Roman" w:hAnsi="Times New Roman"/>
                <w:sz w:val="24"/>
                <w:szCs w:val="24"/>
                <w:lang w:bidi="en-GB"/>
              </w:rPr>
            </w:pPr>
            <w:ins w:id="38" w:author="Magnus Niels Jensen" w:date="2024-12-25T15:54:00Z" w16du:dateUtc="2024-12-25T14:54:00Z">
              <w:r w:rsidRPr="005408D8">
                <w:rPr>
                  <w:rFonts w:ascii="Times New Roman" w:hAnsi="Times New Roman"/>
                  <w:sz w:val="24"/>
                  <w:szCs w:val="24"/>
                  <w:lang w:bidi="en-GB"/>
                </w:rPr>
                <w:t>For alternative ways of formulating text</w:t>
              </w:r>
              <w:r>
                <w:rPr>
                  <w:rFonts w:ascii="Times New Roman" w:hAnsi="Times New Roman"/>
                  <w:sz w:val="24"/>
                  <w:szCs w:val="24"/>
                  <w:lang w:bidi="en-GB"/>
                </w:rPr>
                <w:t>:</w:t>
              </w:r>
            </w:ins>
          </w:p>
          <w:p w14:paraId="5D23E5CA" w14:textId="0EC3A51C" w:rsidR="00714AE6" w:rsidRPr="007D3B9A" w:rsidRDefault="00714AE6" w:rsidP="00714AE6">
            <w:pPr>
              <w:rPr>
                <w:rFonts w:cstheme="minorHAnsi"/>
                <w:i/>
                <w:iCs/>
                <w:color w:val="333333"/>
                <w:sz w:val="22"/>
                <w:szCs w:val="22"/>
              </w:rPr>
            </w:pPr>
            <w:ins w:id="39" w:author="Magnus Niels Jensen" w:date="2024-12-25T15:54:00Z" w16du:dateUtc="2024-12-25T14:54:00Z">
              <w:r>
                <w:rPr>
                  <w:rFonts w:cstheme="minorHAnsi"/>
                  <w:color w:val="333333"/>
                  <w:sz w:val="22"/>
                  <w:szCs w:val="22"/>
                </w:rPr>
                <w:t>We prompted with sections of self written text and asked for help with coherence and formulation.</w:t>
              </w:r>
            </w:ins>
            <w:ins w:id="40" w:author="Magnus Niels Jensen" w:date="2024-12-25T15:55:00Z" w16du:dateUtc="2024-12-25T14:55:00Z">
              <w:r>
                <w:rPr>
                  <w:rFonts w:cstheme="minorHAnsi"/>
                  <w:color w:val="333333"/>
                  <w:sz w:val="22"/>
                  <w:szCs w:val="22"/>
                </w:rPr>
                <w:br/>
              </w:r>
              <w:r>
                <w:rPr>
                  <w:rFonts w:cstheme="minorHAnsi"/>
                  <w:i/>
                  <w:iCs/>
                  <w:color w:val="333333"/>
                  <w:sz w:val="22"/>
                  <w:szCs w:val="22"/>
                </w:rPr>
                <w:br/>
                <w:t>Generation of frontpage image.</w:t>
              </w:r>
            </w:ins>
          </w:p>
        </w:tc>
      </w:tr>
      <w:tr w:rsidR="007D3B9A" w:rsidRPr="00823562" w14:paraId="5C75A0F0" w14:textId="77777777" w:rsidTr="00334B5C">
        <w:trPr>
          <w:trHeight w:val="12926"/>
        </w:trPr>
        <w:tc>
          <w:tcPr>
            <w:tcW w:w="5000" w:type="pct"/>
          </w:tcPr>
          <w:p w14:paraId="38BD97CF" w14:textId="77777777" w:rsidR="007D3B9A" w:rsidRPr="0089398A" w:rsidRDefault="007D3B9A" w:rsidP="00334B5C">
            <w:pPr>
              <w:rPr>
                <w:rFonts w:cstheme="minorHAnsi"/>
                <w:color w:val="333333"/>
              </w:rPr>
            </w:pPr>
          </w:p>
        </w:tc>
      </w:tr>
    </w:tbl>
    <w:p w14:paraId="27ABEEA1" w14:textId="77777777" w:rsidR="007D3B9A" w:rsidRPr="005C166E" w:rsidRDefault="007D3B9A" w:rsidP="007D3B9A">
      <w:pPr>
        <w:spacing w:line="240" w:lineRule="auto"/>
        <w:rPr>
          <w:sz w:val="22"/>
          <w:szCs w:val="22"/>
        </w:rPr>
      </w:pPr>
    </w:p>
    <w:p w14:paraId="4BDEDF86" w14:textId="3C7BD3BD" w:rsidR="00657CEB" w:rsidRDefault="00657CEB" w:rsidP="002171DE"/>
    <w:sectPr w:rsidR="00657CEB" w:rsidSect="007C2634">
      <w:headerReference w:type="default" r:id="rId15"/>
      <w:footerReference w:type="default" r:id="rId16"/>
      <w:headerReference w:type="first" r:id="rId17"/>
      <w:footerReference w:type="first" r:id="rId18"/>
      <w:endnotePr>
        <w:numFmt w:val="decimal"/>
      </w:endnotePr>
      <w:pgSz w:w="11907" w:h="16840" w:code="9"/>
      <w:pgMar w:top="1898" w:right="1134" w:bottom="1134" w:left="1134" w:header="567"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B61D1" w14:textId="77777777" w:rsidR="00012B8B" w:rsidRDefault="00012B8B">
      <w:r>
        <w:separator/>
      </w:r>
    </w:p>
  </w:endnote>
  <w:endnote w:type="continuationSeparator" w:id="0">
    <w:p w14:paraId="5DE6351B" w14:textId="77777777" w:rsidR="00012B8B" w:rsidRDefault="00012B8B">
      <w:r>
        <w:continuationSeparator/>
      </w:r>
    </w:p>
  </w:endnote>
  <w:endnote w:type="continuationNotice" w:id="1">
    <w:p w14:paraId="302C91AE" w14:textId="77777777" w:rsidR="00012B8B" w:rsidRDefault="00012B8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0AA34F3E-CA3D-7D4C-A152-BA76CD45A1B6}"/>
  </w:font>
  <w:font w:name="Times New Roman">
    <w:panose1 w:val="02020603050405020304"/>
    <w:charset w:val="00"/>
    <w:family w:val="roman"/>
    <w:pitch w:val="variable"/>
    <w:sig w:usb0="E0002EFF" w:usb1="C000785B" w:usb2="00000009" w:usb3="00000000" w:csb0="000001FF" w:csb1="00000000"/>
    <w:embedRegular r:id="rId2" w:fontKey="{5426F08A-016B-A448-B749-2052EB4D531B}"/>
    <w:embedBold r:id="rId3" w:fontKey="{8FD8D383-7B43-4E48-A042-E1CE277651AA}"/>
    <w:embedItalic r:id="rId4" w:fontKey="{EE27B49D-B19B-C946-A4DE-C501A69AF895}"/>
    <w:embedBoldItalic r:id="rId5" w:fontKey="{DE614ADC-4B6A-714E-97DB-926C6368430C}"/>
  </w:font>
  <w:font w:name="Courier New">
    <w:panose1 w:val="02070309020205020404"/>
    <w:charset w:val="00"/>
    <w:family w:val="modern"/>
    <w:pitch w:val="fixed"/>
    <w:sig w:usb0="E0002EFF" w:usb1="C0007843" w:usb2="00000009" w:usb3="00000000" w:csb0="000001FF" w:csb1="00000000"/>
    <w:embedRegular r:id="rId6" w:fontKey="{BA0437EA-4467-E347-872D-36A20B9E71EE}"/>
  </w:font>
  <w:font w:name="Wingdings">
    <w:panose1 w:val="05000000000000000000"/>
    <w:charset w:val="02"/>
    <w:family w:val="auto"/>
    <w:pitch w:val="variable"/>
    <w:sig w:usb0="00000000" w:usb1="10000000" w:usb2="00000000" w:usb3="00000000" w:csb0="80000000" w:csb1="00000000"/>
    <w:embedRegular r:id="rId7" w:fontKey="{D4055EC6-BFF3-AE43-BF2B-4ACA95F419C2}"/>
  </w:font>
  <w:font w:name="Georgia">
    <w:panose1 w:val="02040502050405020303"/>
    <w:charset w:val="00"/>
    <w:family w:val="roman"/>
    <w:pitch w:val="variable"/>
    <w:sig w:usb0="00000287" w:usb1="00000000" w:usb2="00000000" w:usb3="00000000" w:csb0="0000009F" w:csb1="00000000"/>
    <w:embedRegular r:id="rId8" w:fontKey="{503C6860-D1D1-6D4C-8F85-68944C04EC79}"/>
    <w:embedBold r:id="rId9" w:fontKey="{1E3BFBE8-2B28-FF4D-A906-9ACBEECFB613}"/>
    <w:embedItalic r:id="rId10" w:fontKey="{E36AAB3D-EBA6-1B49-9F00-0D0C5C742674}"/>
    <w:embedBoldItalic r:id="rId11" w:fontKey="{887A81FC-9124-C249-8444-48C3EBA8BBB5}"/>
  </w:font>
  <w:font w:name="Arial">
    <w:panose1 w:val="020B0604020202020204"/>
    <w:charset w:val="00"/>
    <w:family w:val="swiss"/>
    <w:pitch w:val="variable"/>
    <w:sig w:usb0="E0002EFF" w:usb1="C000785B" w:usb2="00000009" w:usb3="00000000" w:csb0="000001FF" w:csb1="00000000"/>
    <w:embedRegular r:id="rId12" w:fontKey="{89BA690F-6A74-4947-81F3-9AE246624C8A}"/>
    <w:embedBold r:id="rId13" w:fontKey="{2065E3BE-F67E-E34A-B66D-D919518F29F7}"/>
    <w:embedBoldItalic r:id="rId14" w:fontKey="{7BDBCC31-935F-DE48-B348-835BDBCAB4E3}"/>
  </w:font>
  <w:font w:name="AU Passata">
    <w:charset w:val="00"/>
    <w:family w:val="swiss"/>
    <w:pitch w:val="variable"/>
    <w:sig w:usb0="A00000AF" w:usb1="5000204A" w:usb2="00000000" w:usb3="00000000" w:csb0="0000009B" w:csb1="00000000"/>
    <w:embedRegular r:id="rId15" w:fontKey="{9E35F9EC-CB70-2844-B61C-C1000D684A76}"/>
    <w:embedBold r:id="rId16" w:fontKey="{F1DE374F-4580-8942-8AB6-FD6C4FF20108}"/>
    <w:embedItalic r:id="rId17" w:fontKey="{D8D1AB8A-9424-2145-8416-121673DBB739}"/>
  </w:font>
  <w:font w:name="Helv">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9" w:fontKey="{7BA3005C-000E-2148-9342-6E0B3BC1898A}"/>
  </w:font>
  <w:font w:name="AU Logo">
    <w:charset w:val="02"/>
    <w:family w:val="swiss"/>
    <w:pitch w:val="variable"/>
    <w:sig w:usb0="00000000" w:usb1="10000000" w:usb2="00000000" w:usb3="00000000" w:csb0="80000000" w:csb1="00000000"/>
    <w:embedBold r:id="rId20" w:fontKey="{21FC957B-6062-EF40-B5D7-C11CEE817303}"/>
  </w:font>
  <w:font w:name="Segoe UI">
    <w:panose1 w:val="020B0502040204020203"/>
    <w:charset w:val="00"/>
    <w:family w:val="swiss"/>
    <w:pitch w:val="variable"/>
    <w:sig w:usb0="E4002EFF" w:usb1="C000E47F" w:usb2="00000009" w:usb3="00000000" w:csb0="000001FF" w:csb1="00000000"/>
    <w:embedRegular r:id="rId21" w:fontKey="{59FB8044-7FD5-734A-9D46-30E4B852A934}"/>
  </w:font>
  <w:font w:name="AU Passata Light">
    <w:charset w:val="00"/>
    <w:family w:val="swiss"/>
    <w:pitch w:val="variable"/>
    <w:sig w:usb0="A00000AF" w:usb1="5000204A" w:usb2="00000000" w:usb3="00000000" w:csb0="0000009B" w:csb1="00000000"/>
    <w:embedRegular r:id="rId22" w:fontKey="{18F7484A-239E-0046-B084-127B504412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EDF8E" w14:textId="5AAF4DC3" w:rsidR="004255EC" w:rsidRDefault="004255EC">
    <w:pPr>
      <w:pStyle w:val="Footer"/>
    </w:pPr>
    <w:r>
      <w:rPr>
        <w:lang w:bidi="en-GB"/>
      </w:rPr>
      <w:tab/>
    </w:r>
    <w:r>
      <w:rPr>
        <w:lang w:bidi="en-GB"/>
      </w:rPr>
      <w:tab/>
    </w:r>
    <w:r>
      <w:rPr>
        <w:lang w:bidi="en-GB"/>
      </w:rPr>
      <w:tab/>
    </w:r>
    <w:r w:rsidR="006653AF">
      <w:rPr>
        <w:noProof/>
        <w:lang w:bidi="en-GB"/>
      </w:rPr>
      <mc:AlternateContent>
        <mc:Choice Requires="wps">
          <w:drawing>
            <wp:anchor distT="0" distB="0" distL="114300" distR="114300" simplePos="0" relativeHeight="251658245" behindDoc="0" locked="0" layoutInCell="1" allowOverlap="1" wp14:anchorId="4BDEDF9A" wp14:editId="5B7522BA">
              <wp:simplePos x="0" y="0"/>
              <wp:positionH relativeFrom="page">
                <wp:posOffset>5941695</wp:posOffset>
              </wp:positionH>
              <wp:positionV relativeFrom="page">
                <wp:posOffset>9831705</wp:posOffset>
              </wp:positionV>
              <wp:extent cx="889000" cy="816509"/>
              <wp:effectExtent l="0" t="0" r="6350" b="3175"/>
              <wp:wrapNone/>
              <wp:docPr id="5" name="Text Box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816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A" w14:textId="77777777" w:rsidR="006653AF" w:rsidRDefault="006653AF" w:rsidP="006653AF">
                          <w:pPr>
                            <w:pStyle w:val="Linjeoversidenr"/>
                            <w:rPr>
                              <w:rStyle w:val="PageNumber"/>
                            </w:rPr>
                          </w:pPr>
                          <w:r>
                            <w:rPr>
                              <w:noProof/>
                              <w:lang w:bidi="en-GB"/>
                            </w:rPr>
                            <w:drawing>
                              <wp:inline distT="0" distB="0" distL="0" distR="0" wp14:anchorId="4BDEDFBB" wp14:editId="4BDEDFBC">
                                <wp:extent cx="352425" cy="152400"/>
                                <wp:effectExtent l="0" t="0" r="0" b="0"/>
                                <wp:docPr id="10" name="Picture 2" descr="Skillelinj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llelinjer"/>
                                        <pic:cNvPicPr>
                                          <a:picLocks noChangeAspect="1" noChangeArrowheads="1"/>
                                        </pic:cNvPicPr>
                                      </pic:nvPicPr>
                                      <pic:blipFill>
                                        <a:blip r:embed="rId1">
                                          <a:extLst>
                                            <a:ext uri="{28A0092B-C50C-407E-A947-70E740481C1C}">
                                              <a14:useLocalDpi xmlns:a14="http://schemas.microsoft.com/office/drawing/2010/main" val="0"/>
                                            </a:ext>
                                          </a:extLst>
                                        </a:blip>
                                        <a:srcRect t="37848" r="-98425" b="58295"/>
                                        <a:stretch>
                                          <a:fillRect/>
                                        </a:stretch>
                                      </pic:blipFill>
                                      <pic:spPr bwMode="auto">
                                        <a:xfrm>
                                          <a:off x="0" y="0"/>
                                          <a:ext cx="352425" cy="152400"/>
                                        </a:xfrm>
                                        <a:prstGeom prst="rect">
                                          <a:avLst/>
                                        </a:prstGeom>
                                        <a:noFill/>
                                        <a:ln>
                                          <a:noFill/>
                                        </a:ln>
                                      </pic:spPr>
                                    </pic:pic>
                                  </a:graphicData>
                                </a:graphic>
                              </wp:inline>
                            </w:drawing>
                          </w:r>
                        </w:p>
                        <w:p w14:paraId="4BDEDFAB" w14:textId="77777777" w:rsidR="006653AF" w:rsidRPr="00192812" w:rsidRDefault="006653AF" w:rsidP="006653AF">
                          <w:pPr>
                            <w:rPr>
                              <w:rStyle w:val="PageNumber"/>
                            </w:rPr>
                          </w:pPr>
                          <w:bookmarkStart w:id="41" w:name="LAN_Page_2"/>
                          <w:r>
                            <w:rPr>
                              <w:rStyle w:val="PageNumber"/>
                              <w:lang w:val="en-GB" w:bidi="en-GB"/>
                            </w:rPr>
                            <w:t>Side</w:t>
                          </w:r>
                          <w:bookmarkEnd w:id="41"/>
                          <w:r>
                            <w:rPr>
                              <w:rStyle w:val="PageNumber"/>
                              <w:lang w:val="en-GB" w:bidi="en-GB"/>
                            </w:rPr>
                            <w:t xml:space="preserve"> </w:t>
                          </w: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r>
                            <w:rPr>
                              <w:rStyle w:val="PageNumber"/>
                              <w:lang w:val="en-GB" w:bidi="en-GB"/>
                            </w:rPr>
                            <w:t>/</w:t>
                          </w:r>
                          <w:r>
                            <w:rPr>
                              <w:rStyle w:val="PageNumber"/>
                              <w:lang w:val="en-GB" w:bidi="en-GB"/>
                            </w:rPr>
                            <w:fldChar w:fldCharType="begin"/>
                          </w:r>
                          <w:r>
                            <w:rPr>
                              <w:rStyle w:val="PageNumber"/>
                              <w:lang w:val="en-GB" w:bidi="en-GB"/>
                            </w:rPr>
                            <w:instrText xml:space="preserve"> NUMPAGES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A" id="_x0000_t202" coordsize="21600,21600" o:spt="202" path="m,l,21600r21600,l21600,xe">
              <v:stroke joinstyle="miter"/>
              <v:path gradientshapeok="t" o:connecttype="rect"/>
            </v:shapetype>
            <v:shape id="Text Box 14" o:spid="_x0000_s1028" type="#_x0000_t202" alt="&quot;&quot;" style="position:absolute;margin-left:467.85pt;margin-top:774.15pt;width:70pt;height:64.3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" filled="f" stroked="f">
              <v:textbox inset="0,0,0,0">
                <w:txbxContent>
                  <w:p w14:paraId="4BDEDFAA" w14:textId="77777777" w:rsidR="006653AF" w:rsidRDefault="006653AF" w:rsidP="006653AF">
                    <w:pPr>
                      <w:pStyle w:val="Linjeoversidenr"/>
                      <w:rPr>
                        <w:rStyle w:val="PageNumber"/>
                      </w:rPr>
                    </w:pPr>
                    <w:r>
                      <w:rPr>
                        <w:noProof/>
                        <w:lang w:bidi="en-GB"/>
                      </w:rPr>
                      <w:drawing>
                        <wp:inline distT="0" distB="0" distL="0" distR="0" wp14:anchorId="4BDEDFBB" wp14:editId="4BDEDFBC">
                          <wp:extent cx="352425" cy="152400"/>
                          <wp:effectExtent l="0" t="0" r="0" b="0"/>
                          <wp:docPr id="10" name="Picture 2" descr="Skillelinj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llelinjer"/>
                                  <pic:cNvPicPr>
                                    <a:picLocks noChangeAspect="1" noChangeArrowheads="1"/>
                                  </pic:cNvPicPr>
                                </pic:nvPicPr>
                                <pic:blipFill>
                                  <a:blip r:embed="rId2">
                                    <a:extLst>
                                      <a:ext uri="{28A0092B-C50C-407E-A947-70E740481C1C}">
                                        <a14:useLocalDpi xmlns:a14="http://schemas.microsoft.com/office/drawing/2010/main" val="0"/>
                                      </a:ext>
                                    </a:extLst>
                                  </a:blip>
                                  <a:srcRect t="37848" r="-98425" b="58295"/>
                                  <a:stretch>
                                    <a:fillRect/>
                                  </a:stretch>
                                </pic:blipFill>
                                <pic:spPr bwMode="auto">
                                  <a:xfrm>
                                    <a:off x="0" y="0"/>
                                    <a:ext cx="352425" cy="152400"/>
                                  </a:xfrm>
                                  <a:prstGeom prst="rect">
                                    <a:avLst/>
                                  </a:prstGeom>
                                  <a:noFill/>
                                  <a:ln>
                                    <a:noFill/>
                                  </a:ln>
                                </pic:spPr>
                              </pic:pic>
                            </a:graphicData>
                          </a:graphic>
                        </wp:inline>
                      </w:drawing>
                    </w:r>
                  </w:p>
                  <w:p w14:paraId="4BDEDFAB" w14:textId="77777777" w:rsidR="006653AF" w:rsidRPr="00192812" w:rsidRDefault="006653AF" w:rsidP="006653AF">
                    <w:pPr>
                      <w:rPr>
                        <w:rStyle w:val="PageNumber"/>
                      </w:rPr>
                    </w:pPr>
                    <w:bookmarkStart w:id="1" w:name="LAN_Page_2"/>
                    <w:r>
                      <w:rPr>
                        <w:rStyle w:val="PageNumber"/>
                        <w:lang w:val="en-GB" w:bidi="en-GB"/>
                      </w:rPr>
                      <w:t>Side</w:t>
                    </w:r>
                    <w:bookmarkEnd w:id="1"/>
                    <w:r>
                      <w:rPr>
                        <w:rStyle w:val="PageNumber"/>
                        <w:lang w:val="en-GB" w:bidi="en-GB"/>
                      </w:rPr>
                      <w:t xml:space="preserve"> </w:t>
                    </w: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r>
                      <w:rPr>
                        <w:rStyle w:val="PageNumber"/>
                        <w:lang w:val="en-GB" w:bidi="en-GB"/>
                      </w:rPr>
                      <w:t>/</w:t>
                    </w:r>
                    <w:r>
                      <w:rPr>
                        <w:rStyle w:val="PageNumber"/>
                        <w:lang w:val="en-GB" w:bidi="en-GB"/>
                      </w:rPr>
                      <w:fldChar w:fldCharType="begin"/>
                    </w:r>
                    <w:r>
                      <w:rPr>
                        <w:rStyle w:val="PageNumber"/>
                        <w:lang w:val="en-GB" w:bidi="en-GB"/>
                      </w:rPr>
                      <w:instrText xml:space="preserve"> NUMPAGES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p>
                </w:txbxContent>
              </v:textbox>
              <w10:wrap anchorx="page" anchory="page"/>
            </v:shape>
          </w:pict>
        </mc:Fallback>
      </mc:AlternateContent>
    </w:r>
    <w:r w:rsidRPr="00336DC5">
      <w:rPr>
        <w:vanish/>
      </w:rPr>
      <w:fldChar w:fldCharType="begin"/>
    </w:r>
    <w:r w:rsidRPr="00336DC5">
      <w:rPr>
        <w:vanish/>
      </w:rPr>
      <w:instrText>page</w:instrText>
    </w:r>
    <w:r w:rsidRPr="00336DC5">
      <w:rPr>
        <w:vanish/>
      </w:rPr>
      <w:fldChar w:fldCharType="separate"/>
    </w:r>
    <w:r w:rsidR="00657CEB">
      <w:rPr>
        <w:noProof/>
        <w:vanish/>
      </w:rPr>
      <w:t>2</w:t>
    </w:r>
    <w:r w:rsidRPr="00336DC5">
      <w:rPr>
        <w:vanish/>
      </w:rPr>
      <w:fldChar w:fldCharType="end"/>
    </w:r>
    <w:r w:rsidRPr="00336DC5">
      <w:rPr>
        <w:vanish/>
      </w:rPr>
      <w:t>/</w:t>
    </w:r>
    <w:r w:rsidRPr="00336DC5">
      <w:rPr>
        <w:vanish/>
      </w:rPr>
      <w:fldChar w:fldCharType="begin"/>
    </w:r>
    <w:r w:rsidRPr="00336DC5">
      <w:rPr>
        <w:vanish/>
      </w:rPr>
      <w:instrText>numpages</w:instrText>
    </w:r>
    <w:r w:rsidRPr="00336DC5">
      <w:rPr>
        <w:vanish/>
      </w:rPr>
      <w:fldChar w:fldCharType="separate"/>
    </w:r>
    <w:r w:rsidR="00657CEB">
      <w:rPr>
        <w:noProof/>
        <w:vanish/>
      </w:rPr>
      <w:t>2</w:t>
    </w:r>
    <w:r w:rsidRPr="00336DC5">
      <w:rPr>
        <w:vanish/>
      </w:rPr>
      <w:fldChar w:fldCharType="end"/>
    </w:r>
    <w:r w:rsidRPr="00336DC5">
      <w:rPr>
        <w:vanish/>
      </w:rPr>
      <w:t>/</w:t>
    </w:r>
    <w:r w:rsidRPr="00336DC5">
      <w:rPr>
        <w:vanish/>
      </w:rPr>
      <w:fldChar w:fldCharType="begin"/>
    </w:r>
    <w:r w:rsidRPr="00336DC5">
      <w:rPr>
        <w:vanish/>
      </w:rPr>
      <w:instrText>sectionpages</w:instrText>
    </w:r>
    <w:r w:rsidRPr="00336DC5">
      <w:rPr>
        <w:vanish/>
      </w:rPr>
      <w:fldChar w:fldCharType="separate"/>
    </w:r>
    <w:r w:rsidR="00714AE6">
      <w:rPr>
        <w:noProof/>
        <w:vanish/>
      </w:rPr>
      <w:t>3</w:t>
    </w:r>
    <w:r w:rsidRPr="00336DC5">
      <w:rPr>
        <w:vanis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EDF91" w14:textId="77777777" w:rsidR="00C4409C" w:rsidRDefault="00C4409C" w:rsidP="00C4409C"/>
  <w:p w14:paraId="4BDEDF92" w14:textId="77777777" w:rsidR="00C4409C" w:rsidRDefault="00266424" w:rsidP="00C4409C">
    <w:r>
      <w:rPr>
        <w:noProof/>
        <w:lang w:bidi="en-GB"/>
      </w:rPr>
      <mc:AlternateContent>
        <mc:Choice Requires="wps">
          <w:drawing>
            <wp:anchor distT="0" distB="0" distL="114300" distR="114300" simplePos="0" relativeHeight="251658244" behindDoc="0" locked="0" layoutInCell="1" allowOverlap="1" wp14:anchorId="4BDEDFA4" wp14:editId="3E77D93E">
              <wp:simplePos x="0" y="0"/>
              <wp:positionH relativeFrom="page">
                <wp:posOffset>4244975</wp:posOffset>
              </wp:positionH>
              <wp:positionV relativeFrom="page">
                <wp:posOffset>9822180</wp:posOffset>
              </wp:positionV>
              <wp:extent cx="2610000" cy="428400"/>
              <wp:effectExtent l="0" t="0" r="0" b="0"/>
              <wp:wrapNone/>
              <wp:docPr id="2" name="SecondaryLogoHid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10000" cy="42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F397" id="SecondaryLogoHide" o:spid="_x0000_s1026" alt="&quot;&quot;" style="position:absolute;margin-left:334.25pt;margin-top:773.4pt;width:205.5pt;height:33.7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" filled="f" stroked="f" strokeweight="2pt">
              <w10:wrap anchorx="page" anchory="page"/>
            </v:rect>
          </w:pict>
        </mc:Fallback>
      </mc:AlternateContent>
    </w:r>
  </w:p>
  <w:p w14:paraId="4BDEDF93" w14:textId="77777777" w:rsidR="00C4409C" w:rsidRPr="006C3A1B" w:rsidRDefault="00C4409C" w:rsidP="00C4409C">
    <w:pPr>
      <w:pStyle w:val="Footer"/>
    </w:pPr>
    <w:bookmarkStart w:id="42" w:name="IMG_Secondary"/>
    <w:bookmarkEnd w:id="4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6E6B9" w14:textId="77777777" w:rsidR="00012B8B" w:rsidRDefault="00012B8B">
      <w:r>
        <w:separator/>
      </w:r>
    </w:p>
  </w:footnote>
  <w:footnote w:type="continuationSeparator" w:id="0">
    <w:p w14:paraId="7EAAC046" w14:textId="77777777" w:rsidR="00012B8B" w:rsidRDefault="00012B8B">
      <w:r>
        <w:continuationSeparator/>
      </w:r>
    </w:p>
  </w:footnote>
  <w:footnote w:type="continuationNotice" w:id="1">
    <w:p w14:paraId="329F0684" w14:textId="77777777" w:rsidR="00012B8B" w:rsidRDefault="00012B8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EDF8B" w14:textId="77777777" w:rsidR="00524347" w:rsidRDefault="00657CEB" w:rsidP="00524347">
    <w:pPr>
      <w:pStyle w:val="Header"/>
    </w:pPr>
    <w:r>
      <w:rPr>
        <w:noProof/>
        <w:lang w:bidi="en-GB"/>
      </w:rPr>
      <mc:AlternateContent>
        <mc:Choice Requires="wps">
          <w:drawing>
            <wp:anchor distT="0" distB="0" distL="114300" distR="114300" simplePos="0" relativeHeight="251658247" behindDoc="0" locked="0" layoutInCell="1" allowOverlap="1" wp14:anchorId="4BDEDF94" wp14:editId="2E71B68E">
              <wp:simplePos x="0" y="0"/>
              <wp:positionH relativeFrom="page">
                <wp:posOffset>1490345</wp:posOffset>
              </wp:positionH>
              <wp:positionV relativeFrom="page">
                <wp:posOffset>370840</wp:posOffset>
              </wp:positionV>
              <wp:extent cx="5480050" cy="765959"/>
              <wp:effectExtent l="0" t="0" r="6350" b="15240"/>
              <wp:wrapNone/>
              <wp:docPr id="6" name="AU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765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8" w14:textId="77777777" w:rsidR="00657CEB" w:rsidRPr="007D3B9A" w:rsidRDefault="00657CEB" w:rsidP="00657CEB">
                          <w:pPr>
                            <w:pStyle w:val="BSSWSName3"/>
                            <w:rPr>
                              <w:lang w:val="en-US"/>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4" id="_x0000_t202" coordsize="21600,21600" o:spt="202" path="m,l,21600r21600,l21600,xe">
              <v:stroke joinstyle="miter"/>
              <v:path gradientshapeok="t" o:connecttype="rect"/>
            </v:shapetype>
            <v:shape id="AUHide" o:spid="_x0000_s1026" type="#_x0000_t202" alt="&quot;&quot;" style="position:absolute;margin-left:117.35pt;margin-top:29.2pt;width:431.5pt;height:60.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" filled="f" stroked="f">
              <v:textbox inset="0,0,0,0">
                <w:txbxContent>
                  <w:p w14:paraId="4BDEDFA8" w14:textId="77777777" w:rsidR="00657CEB" w:rsidRPr="007D3B9A" w:rsidRDefault="00657CEB" w:rsidP="00657CEB">
                    <w:pPr>
                      <w:pStyle w:val="BSSWSName3"/>
                      <w:rPr>
                        <w:lang w:val="en-US"/>
                      </w:rPr>
                    </w:pPr>
                  </w:p>
                </w:txbxContent>
              </v:textbox>
              <w10:wrap anchorx="page" anchory="page"/>
            </v:shape>
          </w:pict>
        </mc:Fallback>
      </mc:AlternateContent>
    </w:r>
  </w:p>
  <w:p w14:paraId="4BDEDF8C" w14:textId="77777777" w:rsidR="00524347" w:rsidRDefault="00524347">
    <w:pPr>
      <w:pStyle w:val="Header"/>
    </w:pPr>
  </w:p>
  <w:p w14:paraId="4BDEDF8D" w14:textId="77777777" w:rsidR="002312BD" w:rsidRDefault="002D6501">
    <w:pPr>
      <w:pStyle w:val="Header"/>
    </w:pPr>
    <w:r w:rsidRPr="002D6501">
      <w:rPr>
        <w:noProof/>
        <w:lang w:bidi="en-GB"/>
      </w:rPr>
      <mc:AlternateContent>
        <mc:Choice Requires="wps">
          <w:drawing>
            <wp:anchor distT="0" distB="0" distL="114300" distR="114300" simplePos="0" relativeHeight="251658242" behindDoc="1" locked="1" layoutInCell="1" allowOverlap="1" wp14:anchorId="4BDEDF96" wp14:editId="09B71DF1">
              <wp:simplePos x="0" y="0"/>
              <wp:positionH relativeFrom="page">
                <wp:posOffset>720090</wp:posOffset>
              </wp:positionH>
              <wp:positionV relativeFrom="page">
                <wp:posOffset>360045</wp:posOffset>
              </wp:positionV>
              <wp:extent cx="666000" cy="640800"/>
              <wp:effectExtent l="0" t="0" r="1270" b="6985"/>
              <wp:wrapTight wrapText="bothSides">
                <wp:wrapPolygon edited="0">
                  <wp:start x="0" y="0"/>
                  <wp:lineTo x="0" y="21193"/>
                  <wp:lineTo x="21023" y="21193"/>
                  <wp:lineTo x="21023" y="0"/>
                  <wp:lineTo x="0" y="0"/>
                </wp:wrapPolygon>
              </wp:wrapTight>
              <wp:docPr id="17" name="Bomærke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00" cy="640800"/>
                      </a:xfrm>
                      <a:prstGeom prst="rect">
                        <a:avLst/>
                      </a:prstGeom>
                      <a:noFill/>
                      <a:ln w="9525">
                        <a:noFill/>
                        <a:miter lim="800000"/>
                        <a:headEnd/>
                        <a:tailEnd/>
                      </a:ln>
                    </wps:spPr>
                    <wps:txbx>
                      <w:txbxContent>
                        <w:p w14:paraId="4BDEDFA9" w14:textId="72B98560" w:rsidR="002D6501" w:rsidRPr="009728C9" w:rsidRDefault="002D6501" w:rsidP="009728C9">
                          <w:pPr>
                            <w:pStyle w:val="BSSBomaerke"/>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EDF96" id="BomærkeHide" o:spid="_x0000_s1027" type="#_x0000_t202" alt="&quot;&quot;" style="position:absolute;margin-left:56.7pt;margin-top:28.35pt;width:52.45pt;height:50.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" filled="f" stroked="f">
              <v:textbox inset="0,0,0,0">
                <w:txbxContent>
                  <w:p w14:paraId="4BDEDFA9" w14:textId="72B98560" w:rsidR="002D6501" w:rsidRPr="009728C9" w:rsidRDefault="002D6501" w:rsidP="009728C9">
                    <w:pPr>
                      <w:pStyle w:val="BSSBomaerke"/>
                    </w:pPr>
                  </w:p>
                </w:txbxContent>
              </v:textbox>
              <w10:wrap type="tight" anchorx="page" anchory="page"/>
              <w10:anchorlock/>
            </v:shape>
          </w:pict>
        </mc:Fallback>
      </mc:AlternateContent>
    </w:r>
    <w:r w:rsidR="00433886">
      <w:rPr>
        <w:noProof/>
        <w:lang w:bidi="en-GB"/>
      </w:rPr>
      <w:drawing>
        <wp:anchor distT="0" distB="0" distL="114300" distR="114300" simplePos="0" relativeHeight="251658240" behindDoc="1" locked="0" layoutInCell="1" allowOverlap="1" wp14:anchorId="4BDEDF98" wp14:editId="188A38F0">
          <wp:simplePos x="0" y="0"/>
          <wp:positionH relativeFrom="page">
            <wp:posOffset>180340</wp:posOffset>
          </wp:positionH>
          <wp:positionV relativeFrom="page">
            <wp:posOffset>3600450</wp:posOffset>
          </wp:positionV>
          <wp:extent cx="356870" cy="3798570"/>
          <wp:effectExtent l="0" t="0" r="0" b="0"/>
          <wp:wrapNone/>
          <wp:docPr id="15" name="FoldeStregHide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StregHide0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r="-98425" b="-380"/>
                  <a:stretch>
                    <a:fillRect/>
                  </a:stretch>
                </pic:blipFill>
                <pic:spPr bwMode="auto">
                  <a:xfrm>
                    <a:off x="0" y="0"/>
                    <a:ext cx="35687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EDF8F" w14:textId="77777777" w:rsidR="00524347" w:rsidRDefault="00657CEB" w:rsidP="00524347">
    <w:pPr>
      <w:pStyle w:val="Header"/>
    </w:pPr>
    <w:r>
      <w:rPr>
        <w:noProof/>
        <w:lang w:bidi="en-GB"/>
      </w:rPr>
      <mc:AlternateContent>
        <mc:Choice Requires="wps">
          <w:drawing>
            <wp:anchor distT="0" distB="0" distL="114300" distR="114300" simplePos="0" relativeHeight="251658246" behindDoc="0" locked="0" layoutInCell="1" allowOverlap="1" wp14:anchorId="4BDEDF9C" wp14:editId="5104565B">
              <wp:simplePos x="0" y="0"/>
              <wp:positionH relativeFrom="page">
                <wp:posOffset>1490980</wp:posOffset>
              </wp:positionH>
              <wp:positionV relativeFrom="page">
                <wp:posOffset>328930</wp:posOffset>
              </wp:positionV>
              <wp:extent cx="5480050" cy="808990"/>
              <wp:effectExtent l="0" t="0" r="6350" b="10160"/>
              <wp:wrapNone/>
              <wp:docPr id="14" name="AU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80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E" w14:textId="77777777" w:rsidR="00657CEB" w:rsidRPr="007D3B9A" w:rsidRDefault="00657CEB" w:rsidP="00657CEB">
                          <w:pPr>
                            <w:pStyle w:val="BSSWSName3"/>
                            <w:rPr>
                              <w:lang w:val="en-US"/>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C" id="_x0000_t202" coordsize="21600,21600" o:spt="202" path="m,l,21600r21600,l21600,xe">
              <v:stroke joinstyle="miter"/>
              <v:path gradientshapeok="t" o:connecttype="rect"/>
            </v:shapetype>
            <v:shape id="_x0000_s1029" type="#_x0000_t202" alt="&quot;&quot;" style="position:absolute;margin-left:117.4pt;margin-top:25.9pt;width:431.5pt;height:63.7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" filled="f" stroked="f">
              <v:textbox inset="0,0,0,0">
                <w:txbxContent>
                  <w:p w14:paraId="4BDEDFAE" w14:textId="77777777" w:rsidR="00657CEB" w:rsidRPr="007D3B9A" w:rsidRDefault="00657CEB" w:rsidP="00657CEB">
                    <w:pPr>
                      <w:pStyle w:val="BSSWSName3"/>
                      <w:rPr>
                        <w:lang w:val="en-US"/>
                      </w:rPr>
                    </w:pPr>
                  </w:p>
                </w:txbxContent>
              </v:textbox>
              <w10:wrap anchorx="page" anchory="page"/>
            </v:shape>
          </w:pict>
        </mc:Fallback>
      </mc:AlternateContent>
    </w:r>
    <w:r w:rsidR="00646E89" w:rsidRPr="00646E89">
      <w:rPr>
        <w:noProof/>
        <w:lang w:bidi="en-GB"/>
      </w:rPr>
      <mc:AlternateContent>
        <mc:Choice Requires="wps">
          <w:drawing>
            <wp:anchor distT="0" distB="0" distL="114300" distR="114300" simplePos="0" relativeHeight="251658243" behindDoc="1" locked="1" layoutInCell="1" allowOverlap="1" wp14:anchorId="4BDEDF9E" wp14:editId="28A9E385">
              <wp:simplePos x="0" y="0"/>
              <wp:positionH relativeFrom="page">
                <wp:posOffset>720090</wp:posOffset>
              </wp:positionH>
              <wp:positionV relativeFrom="page">
                <wp:posOffset>360045</wp:posOffset>
              </wp:positionV>
              <wp:extent cx="666000" cy="640800"/>
              <wp:effectExtent l="0" t="0" r="1270" b="6985"/>
              <wp:wrapTight wrapText="bothSides">
                <wp:wrapPolygon edited="0">
                  <wp:start x="0" y="0"/>
                  <wp:lineTo x="0" y="21193"/>
                  <wp:lineTo x="21023" y="21193"/>
                  <wp:lineTo x="21023" y="0"/>
                  <wp:lineTo x="0" y="0"/>
                </wp:wrapPolygon>
              </wp:wrapTight>
              <wp:docPr id="217" name="Bomærke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00" cy="640800"/>
                      </a:xfrm>
                      <a:prstGeom prst="rect">
                        <a:avLst/>
                      </a:prstGeom>
                      <a:noFill/>
                      <a:ln w="9525">
                        <a:noFill/>
                        <a:miter lim="800000"/>
                        <a:headEnd/>
                        <a:tailEnd/>
                      </a:ln>
                    </wps:spPr>
                    <wps:txbx>
                      <w:txbxContent>
                        <w:p w14:paraId="4BDEDFAF" w14:textId="425F6DBD" w:rsidR="00646E89" w:rsidRPr="009728C9" w:rsidRDefault="00646E89" w:rsidP="009728C9">
                          <w:pPr>
                            <w:pStyle w:val="BSSBomaerke"/>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EDF9E" id="_x0000_s1030" type="#_x0000_t202" alt="&quot;&quot;" style="position:absolute;margin-left:56.7pt;margin-top:28.35pt;width:52.45pt;height:50.4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" filled="f" stroked="f">
              <v:textbox inset="0,0,0,0">
                <w:txbxContent>
                  <w:p w14:paraId="4BDEDFAF" w14:textId="425F6DBD" w:rsidR="00646E89" w:rsidRPr="009728C9" w:rsidRDefault="00646E89" w:rsidP="009728C9">
                    <w:pPr>
                      <w:pStyle w:val="BSSBomaerke"/>
                    </w:pPr>
                  </w:p>
                </w:txbxContent>
              </v:textbox>
              <w10:wrap type="tight" anchorx="page" anchory="page"/>
              <w10:anchorlock/>
            </v:shape>
          </w:pict>
        </mc:Fallback>
      </mc:AlternateContent>
    </w:r>
  </w:p>
  <w:p w14:paraId="4BDEDF90" w14:textId="5B22072A" w:rsidR="002312BD" w:rsidRDefault="00433886">
    <w:pPr>
      <w:pStyle w:val="Header"/>
    </w:pPr>
    <w:r>
      <w:rPr>
        <w:noProof/>
        <w:lang w:bidi="en-GB"/>
      </w:rPr>
      <w:drawing>
        <wp:anchor distT="0" distB="0" distL="114300" distR="114300" simplePos="0" relativeHeight="251658241" behindDoc="1" locked="0" layoutInCell="1" allowOverlap="1" wp14:anchorId="4BDEDFA2" wp14:editId="4379B8CA">
          <wp:simplePos x="0" y="0"/>
          <wp:positionH relativeFrom="page">
            <wp:posOffset>180340</wp:posOffset>
          </wp:positionH>
          <wp:positionV relativeFrom="page">
            <wp:posOffset>3600450</wp:posOffset>
          </wp:positionV>
          <wp:extent cx="355600" cy="3798570"/>
          <wp:effectExtent l="0" t="0" r="0" b="0"/>
          <wp:wrapNone/>
          <wp:docPr id="13" name="FoldeStregHide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ldeStregHide0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r="-97881" b="-386"/>
                  <a:stretch>
                    <a:fillRect/>
                  </a:stretch>
                </pic:blipFill>
                <pic:spPr bwMode="auto">
                  <a:xfrm>
                    <a:off x="0" y="0"/>
                    <a:ext cx="35560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0"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1"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15:restartNumberingAfterBreak="0">
    <w:nsid w:val="3DF478D8"/>
    <w:multiLevelType w:val="hybridMultilevel"/>
    <w:tmpl w:val="B11E69D8"/>
    <w:lvl w:ilvl="0" w:tplc="8416E0E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F113CE2"/>
    <w:multiLevelType w:val="hybridMultilevel"/>
    <w:tmpl w:val="D28CD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5" w15:restartNumberingAfterBreak="0">
    <w:nsid w:val="5B4660D3"/>
    <w:multiLevelType w:val="hybridMultilevel"/>
    <w:tmpl w:val="8098DE60"/>
    <w:lvl w:ilvl="0" w:tplc="15EA36D0">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17" w15:restartNumberingAfterBreak="0">
    <w:nsid w:val="6C5132E4"/>
    <w:multiLevelType w:val="hybridMultilevel"/>
    <w:tmpl w:val="30AED1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2006351078">
    <w:abstractNumId w:val="8"/>
  </w:num>
  <w:num w:numId="2" w16cid:durableId="1260215610">
    <w:abstractNumId w:val="11"/>
  </w:num>
  <w:num w:numId="3" w16cid:durableId="1759055648">
    <w:abstractNumId w:val="7"/>
  </w:num>
  <w:num w:numId="4" w16cid:durableId="840316767">
    <w:abstractNumId w:val="6"/>
  </w:num>
  <w:num w:numId="5" w16cid:durableId="44381141">
    <w:abstractNumId w:val="5"/>
  </w:num>
  <w:num w:numId="6" w16cid:durableId="154344671">
    <w:abstractNumId w:val="4"/>
  </w:num>
  <w:num w:numId="7" w16cid:durableId="175851571">
    <w:abstractNumId w:val="3"/>
  </w:num>
  <w:num w:numId="8" w16cid:durableId="1717505386">
    <w:abstractNumId w:val="2"/>
  </w:num>
  <w:num w:numId="9" w16cid:durableId="770131374">
    <w:abstractNumId w:val="1"/>
  </w:num>
  <w:num w:numId="10" w16cid:durableId="161774720">
    <w:abstractNumId w:val="0"/>
  </w:num>
  <w:num w:numId="11" w16cid:durableId="1601912814">
    <w:abstractNumId w:val="16"/>
  </w:num>
  <w:num w:numId="12" w16cid:durableId="692729790">
    <w:abstractNumId w:val="18"/>
  </w:num>
  <w:num w:numId="13" w16cid:durableId="2061634155">
    <w:abstractNumId w:val="14"/>
  </w:num>
  <w:num w:numId="14" w16cid:durableId="1234119840">
    <w:abstractNumId w:val="9"/>
  </w:num>
  <w:num w:numId="15" w16cid:durableId="637994434">
    <w:abstractNumId w:val="10"/>
  </w:num>
  <w:num w:numId="16" w16cid:durableId="21318949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39452447">
    <w:abstractNumId w:val="17"/>
  </w:num>
  <w:num w:numId="18" w16cid:durableId="309212302">
    <w:abstractNumId w:val="15"/>
  </w:num>
  <w:num w:numId="19" w16cid:durableId="59837924">
    <w:abstractNumId w:val="12"/>
  </w:num>
  <w:num w:numId="20" w16cid:durableId="648291209">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gnus Niels Jensen">
    <w15:presenceInfo w15:providerId="AD" w15:userId="S::mnje@trifork.com::3d478483-9198-4293-9836-9b2a713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embedTrueTypeFonts/>
  <w:stylePaneSortMethod w:val="0000"/>
  <w:trackRevisions/>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4A"/>
    <w:rsid w:val="00001C5B"/>
    <w:rsid w:val="00003B6C"/>
    <w:rsid w:val="00006838"/>
    <w:rsid w:val="00007510"/>
    <w:rsid w:val="00012B8B"/>
    <w:rsid w:val="00020295"/>
    <w:rsid w:val="000218DE"/>
    <w:rsid w:val="00026EA7"/>
    <w:rsid w:val="00050B8A"/>
    <w:rsid w:val="00051A09"/>
    <w:rsid w:val="00054549"/>
    <w:rsid w:val="00055A39"/>
    <w:rsid w:val="00071E36"/>
    <w:rsid w:val="000824DA"/>
    <w:rsid w:val="00087773"/>
    <w:rsid w:val="00094D54"/>
    <w:rsid w:val="000956BB"/>
    <w:rsid w:val="0009730A"/>
    <w:rsid w:val="000A1051"/>
    <w:rsid w:val="000A50C4"/>
    <w:rsid w:val="000A6DDA"/>
    <w:rsid w:val="000A762F"/>
    <w:rsid w:val="000B343E"/>
    <w:rsid w:val="000B45C3"/>
    <w:rsid w:val="000D2892"/>
    <w:rsid w:val="000E4175"/>
    <w:rsid w:val="0010045E"/>
    <w:rsid w:val="0010077A"/>
    <w:rsid w:val="001043F7"/>
    <w:rsid w:val="00114D17"/>
    <w:rsid w:val="00116075"/>
    <w:rsid w:val="001248EA"/>
    <w:rsid w:val="00130EC0"/>
    <w:rsid w:val="0013303E"/>
    <w:rsid w:val="001366F0"/>
    <w:rsid w:val="001373A9"/>
    <w:rsid w:val="0014236A"/>
    <w:rsid w:val="0014660D"/>
    <w:rsid w:val="00153477"/>
    <w:rsid w:val="001602EC"/>
    <w:rsid w:val="0016043F"/>
    <w:rsid w:val="0017345F"/>
    <w:rsid w:val="00185F45"/>
    <w:rsid w:val="00192812"/>
    <w:rsid w:val="001A6EDA"/>
    <w:rsid w:val="001B5836"/>
    <w:rsid w:val="001B775A"/>
    <w:rsid w:val="001C17A0"/>
    <w:rsid w:val="001C318F"/>
    <w:rsid w:val="001D44BE"/>
    <w:rsid w:val="001F2EA7"/>
    <w:rsid w:val="001F5650"/>
    <w:rsid w:val="00200414"/>
    <w:rsid w:val="00201879"/>
    <w:rsid w:val="00203285"/>
    <w:rsid w:val="00212D3F"/>
    <w:rsid w:val="00214AF9"/>
    <w:rsid w:val="002171DE"/>
    <w:rsid w:val="002278B7"/>
    <w:rsid w:val="00227B4C"/>
    <w:rsid w:val="00227E7F"/>
    <w:rsid w:val="002312BD"/>
    <w:rsid w:val="00241DFE"/>
    <w:rsid w:val="00253798"/>
    <w:rsid w:val="002573D0"/>
    <w:rsid w:val="00266424"/>
    <w:rsid w:val="0026721B"/>
    <w:rsid w:val="002748D4"/>
    <w:rsid w:val="00287815"/>
    <w:rsid w:val="002B2078"/>
    <w:rsid w:val="002C6B7D"/>
    <w:rsid w:val="002D26AE"/>
    <w:rsid w:val="002D6501"/>
    <w:rsid w:val="002D7B18"/>
    <w:rsid w:val="002E326D"/>
    <w:rsid w:val="00301369"/>
    <w:rsid w:val="003064B1"/>
    <w:rsid w:val="00317FC2"/>
    <w:rsid w:val="00323850"/>
    <w:rsid w:val="00334B5C"/>
    <w:rsid w:val="00341CBE"/>
    <w:rsid w:val="00342E6E"/>
    <w:rsid w:val="00344815"/>
    <w:rsid w:val="003536C8"/>
    <w:rsid w:val="00353A13"/>
    <w:rsid w:val="003563A2"/>
    <w:rsid w:val="00361F20"/>
    <w:rsid w:val="00364F55"/>
    <w:rsid w:val="00370470"/>
    <w:rsid w:val="00370B29"/>
    <w:rsid w:val="00391579"/>
    <w:rsid w:val="00397888"/>
    <w:rsid w:val="00397DDC"/>
    <w:rsid w:val="003A40FF"/>
    <w:rsid w:val="003A5E3F"/>
    <w:rsid w:val="003B1B48"/>
    <w:rsid w:val="003B3E4F"/>
    <w:rsid w:val="003B4DAE"/>
    <w:rsid w:val="003C5093"/>
    <w:rsid w:val="003C5575"/>
    <w:rsid w:val="003D5C25"/>
    <w:rsid w:val="003D65E9"/>
    <w:rsid w:val="003E6170"/>
    <w:rsid w:val="003F15E1"/>
    <w:rsid w:val="003F24CF"/>
    <w:rsid w:val="003F33BA"/>
    <w:rsid w:val="003F7193"/>
    <w:rsid w:val="0041116F"/>
    <w:rsid w:val="0041259D"/>
    <w:rsid w:val="00413C8B"/>
    <w:rsid w:val="00425019"/>
    <w:rsid w:val="004255EC"/>
    <w:rsid w:val="00433886"/>
    <w:rsid w:val="00435DB1"/>
    <w:rsid w:val="00442773"/>
    <w:rsid w:val="00443D5B"/>
    <w:rsid w:val="00444711"/>
    <w:rsid w:val="00450E2A"/>
    <w:rsid w:val="00456317"/>
    <w:rsid w:val="00463A8F"/>
    <w:rsid w:val="00464F0A"/>
    <w:rsid w:val="00465565"/>
    <w:rsid w:val="00467C0A"/>
    <w:rsid w:val="0047684D"/>
    <w:rsid w:val="0048777D"/>
    <w:rsid w:val="004A66E6"/>
    <w:rsid w:val="004B5023"/>
    <w:rsid w:val="004C208C"/>
    <w:rsid w:val="004C3569"/>
    <w:rsid w:val="004C79DD"/>
    <w:rsid w:val="004D5A35"/>
    <w:rsid w:val="00504494"/>
    <w:rsid w:val="00504E34"/>
    <w:rsid w:val="00511AE8"/>
    <w:rsid w:val="005141FB"/>
    <w:rsid w:val="00522D69"/>
    <w:rsid w:val="00524347"/>
    <w:rsid w:val="00524DD1"/>
    <w:rsid w:val="005274FB"/>
    <w:rsid w:val="00547ACA"/>
    <w:rsid w:val="005543E6"/>
    <w:rsid w:val="005549B1"/>
    <w:rsid w:val="00557234"/>
    <w:rsid w:val="00562043"/>
    <w:rsid w:val="005802EE"/>
    <w:rsid w:val="0058520A"/>
    <w:rsid w:val="00590D08"/>
    <w:rsid w:val="00591787"/>
    <w:rsid w:val="00597C41"/>
    <w:rsid w:val="005B747E"/>
    <w:rsid w:val="005D01E3"/>
    <w:rsid w:val="005D2E7C"/>
    <w:rsid w:val="005E6CB9"/>
    <w:rsid w:val="005E70F5"/>
    <w:rsid w:val="005E76C2"/>
    <w:rsid w:val="005F28C1"/>
    <w:rsid w:val="005F58A8"/>
    <w:rsid w:val="00601F9A"/>
    <w:rsid w:val="00603D0C"/>
    <w:rsid w:val="00611BE4"/>
    <w:rsid w:val="00615E0B"/>
    <w:rsid w:val="00641B24"/>
    <w:rsid w:val="00646E89"/>
    <w:rsid w:val="00655943"/>
    <w:rsid w:val="00657CEB"/>
    <w:rsid w:val="00662372"/>
    <w:rsid w:val="006653AF"/>
    <w:rsid w:val="00665BAD"/>
    <w:rsid w:val="00666E10"/>
    <w:rsid w:val="006732ED"/>
    <w:rsid w:val="00674B4E"/>
    <w:rsid w:val="0068128D"/>
    <w:rsid w:val="006835F3"/>
    <w:rsid w:val="006A3089"/>
    <w:rsid w:val="006B2F25"/>
    <w:rsid w:val="006B4204"/>
    <w:rsid w:val="006B521D"/>
    <w:rsid w:val="006C3A1B"/>
    <w:rsid w:val="006C40FD"/>
    <w:rsid w:val="006D218B"/>
    <w:rsid w:val="006D363C"/>
    <w:rsid w:val="006D4688"/>
    <w:rsid w:val="006D49BB"/>
    <w:rsid w:val="006D615D"/>
    <w:rsid w:val="006E262D"/>
    <w:rsid w:val="006E4DD7"/>
    <w:rsid w:val="006E6979"/>
    <w:rsid w:val="006F44FA"/>
    <w:rsid w:val="007131E6"/>
    <w:rsid w:val="00714AE6"/>
    <w:rsid w:val="0071616A"/>
    <w:rsid w:val="007270CB"/>
    <w:rsid w:val="00731229"/>
    <w:rsid w:val="00736658"/>
    <w:rsid w:val="0074620E"/>
    <w:rsid w:val="00753A1B"/>
    <w:rsid w:val="00757BDC"/>
    <w:rsid w:val="007676E3"/>
    <w:rsid w:val="007744E7"/>
    <w:rsid w:val="00775CC8"/>
    <w:rsid w:val="007871B3"/>
    <w:rsid w:val="00795523"/>
    <w:rsid w:val="007955B4"/>
    <w:rsid w:val="007A08FE"/>
    <w:rsid w:val="007A241D"/>
    <w:rsid w:val="007A2F49"/>
    <w:rsid w:val="007A557C"/>
    <w:rsid w:val="007B6128"/>
    <w:rsid w:val="007C2634"/>
    <w:rsid w:val="007D3B9A"/>
    <w:rsid w:val="007F0C24"/>
    <w:rsid w:val="00802343"/>
    <w:rsid w:val="00803E04"/>
    <w:rsid w:val="008330B4"/>
    <w:rsid w:val="00835697"/>
    <w:rsid w:val="008411A6"/>
    <w:rsid w:val="008419B0"/>
    <w:rsid w:val="00852292"/>
    <w:rsid w:val="00863559"/>
    <w:rsid w:val="00864B6E"/>
    <w:rsid w:val="0088110F"/>
    <w:rsid w:val="00885361"/>
    <w:rsid w:val="00887068"/>
    <w:rsid w:val="00892D2F"/>
    <w:rsid w:val="008C07AB"/>
    <w:rsid w:val="008C546C"/>
    <w:rsid w:val="00922D48"/>
    <w:rsid w:val="00925D50"/>
    <w:rsid w:val="00930E78"/>
    <w:rsid w:val="009328D2"/>
    <w:rsid w:val="00933E8B"/>
    <w:rsid w:val="0095045C"/>
    <w:rsid w:val="009555FC"/>
    <w:rsid w:val="00961B44"/>
    <w:rsid w:val="009728C9"/>
    <w:rsid w:val="009942B0"/>
    <w:rsid w:val="00994E5B"/>
    <w:rsid w:val="0099798E"/>
    <w:rsid w:val="009A316E"/>
    <w:rsid w:val="009B0298"/>
    <w:rsid w:val="009C0267"/>
    <w:rsid w:val="009C3A4A"/>
    <w:rsid w:val="009C542D"/>
    <w:rsid w:val="009D0762"/>
    <w:rsid w:val="009E4ABE"/>
    <w:rsid w:val="009F0851"/>
    <w:rsid w:val="00A05839"/>
    <w:rsid w:val="00A11327"/>
    <w:rsid w:val="00A11733"/>
    <w:rsid w:val="00A22ABB"/>
    <w:rsid w:val="00A278F8"/>
    <w:rsid w:val="00A27E88"/>
    <w:rsid w:val="00A4085C"/>
    <w:rsid w:val="00A44389"/>
    <w:rsid w:val="00A46423"/>
    <w:rsid w:val="00A54116"/>
    <w:rsid w:val="00A54864"/>
    <w:rsid w:val="00A66FAB"/>
    <w:rsid w:val="00A750D4"/>
    <w:rsid w:val="00A85234"/>
    <w:rsid w:val="00A855BC"/>
    <w:rsid w:val="00A904CC"/>
    <w:rsid w:val="00A91CB9"/>
    <w:rsid w:val="00AA0EF9"/>
    <w:rsid w:val="00AA4382"/>
    <w:rsid w:val="00AB2E5C"/>
    <w:rsid w:val="00AB4E1D"/>
    <w:rsid w:val="00AC6B30"/>
    <w:rsid w:val="00AD02B4"/>
    <w:rsid w:val="00AE4DB6"/>
    <w:rsid w:val="00AF5AAD"/>
    <w:rsid w:val="00AF662D"/>
    <w:rsid w:val="00B1046C"/>
    <w:rsid w:val="00B15221"/>
    <w:rsid w:val="00B16E30"/>
    <w:rsid w:val="00B33FA5"/>
    <w:rsid w:val="00B45283"/>
    <w:rsid w:val="00B5598E"/>
    <w:rsid w:val="00B65055"/>
    <w:rsid w:val="00B6619B"/>
    <w:rsid w:val="00B7258F"/>
    <w:rsid w:val="00BA0D0E"/>
    <w:rsid w:val="00BA56DF"/>
    <w:rsid w:val="00BB375F"/>
    <w:rsid w:val="00BB53DC"/>
    <w:rsid w:val="00BE2290"/>
    <w:rsid w:val="00BE56BC"/>
    <w:rsid w:val="00BE761D"/>
    <w:rsid w:val="00BE7A24"/>
    <w:rsid w:val="00BE7FBE"/>
    <w:rsid w:val="00BF08C3"/>
    <w:rsid w:val="00BF3805"/>
    <w:rsid w:val="00C0187F"/>
    <w:rsid w:val="00C25ECF"/>
    <w:rsid w:val="00C329C8"/>
    <w:rsid w:val="00C341A2"/>
    <w:rsid w:val="00C365EB"/>
    <w:rsid w:val="00C407F0"/>
    <w:rsid w:val="00C4409C"/>
    <w:rsid w:val="00C45E73"/>
    <w:rsid w:val="00C56B43"/>
    <w:rsid w:val="00C62763"/>
    <w:rsid w:val="00C6638F"/>
    <w:rsid w:val="00C67689"/>
    <w:rsid w:val="00C67795"/>
    <w:rsid w:val="00C732EE"/>
    <w:rsid w:val="00C7709C"/>
    <w:rsid w:val="00C800B1"/>
    <w:rsid w:val="00C8258A"/>
    <w:rsid w:val="00C91EF3"/>
    <w:rsid w:val="00C96CED"/>
    <w:rsid w:val="00CA1CCC"/>
    <w:rsid w:val="00CB2ECE"/>
    <w:rsid w:val="00CB4FA5"/>
    <w:rsid w:val="00CB557F"/>
    <w:rsid w:val="00CD12AC"/>
    <w:rsid w:val="00CD6422"/>
    <w:rsid w:val="00D37E23"/>
    <w:rsid w:val="00D51426"/>
    <w:rsid w:val="00D546CE"/>
    <w:rsid w:val="00D739D1"/>
    <w:rsid w:val="00D85610"/>
    <w:rsid w:val="00D90CF6"/>
    <w:rsid w:val="00DB21A7"/>
    <w:rsid w:val="00DB4ED9"/>
    <w:rsid w:val="00DC68C8"/>
    <w:rsid w:val="00DE3C16"/>
    <w:rsid w:val="00DE42FB"/>
    <w:rsid w:val="00DE49AA"/>
    <w:rsid w:val="00DF4924"/>
    <w:rsid w:val="00E026C1"/>
    <w:rsid w:val="00E25AF1"/>
    <w:rsid w:val="00E32A2A"/>
    <w:rsid w:val="00E4416D"/>
    <w:rsid w:val="00E44979"/>
    <w:rsid w:val="00E45247"/>
    <w:rsid w:val="00E65482"/>
    <w:rsid w:val="00E658A1"/>
    <w:rsid w:val="00E67F3F"/>
    <w:rsid w:val="00E70052"/>
    <w:rsid w:val="00E701F9"/>
    <w:rsid w:val="00E751CC"/>
    <w:rsid w:val="00E75572"/>
    <w:rsid w:val="00E75F63"/>
    <w:rsid w:val="00E814F9"/>
    <w:rsid w:val="00E83FE6"/>
    <w:rsid w:val="00E91B3A"/>
    <w:rsid w:val="00EA31FA"/>
    <w:rsid w:val="00EA5199"/>
    <w:rsid w:val="00EA6633"/>
    <w:rsid w:val="00EB2D60"/>
    <w:rsid w:val="00ED0D75"/>
    <w:rsid w:val="00ED460D"/>
    <w:rsid w:val="00ED60D8"/>
    <w:rsid w:val="00EE26AE"/>
    <w:rsid w:val="00EE3540"/>
    <w:rsid w:val="00EF31F6"/>
    <w:rsid w:val="00F05149"/>
    <w:rsid w:val="00F06991"/>
    <w:rsid w:val="00F0727F"/>
    <w:rsid w:val="00F354CF"/>
    <w:rsid w:val="00F36328"/>
    <w:rsid w:val="00F4463E"/>
    <w:rsid w:val="00F45004"/>
    <w:rsid w:val="00F508FE"/>
    <w:rsid w:val="00F51339"/>
    <w:rsid w:val="00F570E6"/>
    <w:rsid w:val="00F625EE"/>
    <w:rsid w:val="00F65634"/>
    <w:rsid w:val="00F66241"/>
    <w:rsid w:val="00F76D16"/>
    <w:rsid w:val="00F81B7C"/>
    <w:rsid w:val="00F86943"/>
    <w:rsid w:val="00FA0D28"/>
    <w:rsid w:val="00FA31F3"/>
    <w:rsid w:val="00FB6023"/>
    <w:rsid w:val="00FE0DAB"/>
    <w:rsid w:val="00FE545A"/>
    <w:rsid w:val="00FF620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DEDF82"/>
  <w15:docId w15:val="{7B58491B-EBCA-4D54-8D34-BAC5EA19E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imes New Roman" w:hAnsi="Georgia" w:cs="Times New Roman"/>
        <w:lang w:val="en-GB"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9" w:qFormat="1"/>
    <w:lsdException w:name="Emphasis" w:uiPriority="3"/>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semiHidden="1" w:uiPriority="99" w:qFormat="1"/>
    <w:lsdException w:name="Bibliography" w:semiHidden="1" w:uiPriority="99"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0851"/>
  </w:style>
  <w:style w:type="paragraph" w:styleId="Heading1">
    <w:name w:val="heading 1"/>
    <w:basedOn w:val="Normal"/>
    <w:next w:val="Normal"/>
    <w:uiPriority w:val="1"/>
    <w:qFormat/>
    <w:rsid w:val="00E32A2A"/>
    <w:pPr>
      <w:outlineLvl w:val="0"/>
    </w:pPr>
    <w:rPr>
      <w:rFonts w:cs="Arial"/>
      <w:b/>
      <w:bCs/>
      <w:szCs w:val="32"/>
    </w:rPr>
  </w:style>
  <w:style w:type="paragraph" w:styleId="Heading2">
    <w:name w:val="heading 2"/>
    <w:basedOn w:val="Normal"/>
    <w:next w:val="Normal"/>
    <w:uiPriority w:val="1"/>
    <w:qFormat/>
    <w:rsid w:val="00E32A2A"/>
    <w:pPr>
      <w:outlineLvl w:val="1"/>
    </w:pPr>
    <w:rPr>
      <w:rFonts w:cs="Arial"/>
      <w:b/>
      <w:bCs/>
      <w:i/>
      <w:iCs/>
      <w:szCs w:val="28"/>
    </w:rPr>
  </w:style>
  <w:style w:type="paragraph" w:styleId="Heading3">
    <w:name w:val="heading 3"/>
    <w:basedOn w:val="Normal"/>
    <w:next w:val="Normal"/>
    <w:uiPriority w:val="1"/>
    <w:qFormat/>
    <w:rsid w:val="00E32A2A"/>
    <w:pPr>
      <w:outlineLvl w:val="2"/>
    </w:pPr>
    <w:rPr>
      <w:rFonts w:cs="Arial"/>
      <w:bCs/>
      <w:i/>
      <w:szCs w:val="26"/>
    </w:rPr>
  </w:style>
  <w:style w:type="paragraph" w:styleId="Heading4">
    <w:name w:val="heading 4"/>
    <w:basedOn w:val="Normal"/>
    <w:next w:val="Normal"/>
    <w:uiPriority w:val="1"/>
    <w:semiHidden/>
    <w:qFormat/>
    <w:rsid w:val="00522D69"/>
    <w:pPr>
      <w:keepNext/>
      <w:outlineLvl w:val="3"/>
    </w:pPr>
    <w:rPr>
      <w:bCs/>
      <w:i/>
      <w:szCs w:val="28"/>
    </w:rPr>
  </w:style>
  <w:style w:type="paragraph" w:styleId="Heading5">
    <w:name w:val="heading 5"/>
    <w:basedOn w:val="Normal"/>
    <w:next w:val="Normal"/>
    <w:uiPriority w:val="1"/>
    <w:semiHidden/>
    <w:qFormat/>
    <w:rsid w:val="00522D69"/>
    <w:pPr>
      <w:outlineLvl w:val="4"/>
    </w:pPr>
    <w:rPr>
      <w:bCs/>
      <w:iCs/>
      <w:szCs w:val="26"/>
    </w:rPr>
  </w:style>
  <w:style w:type="paragraph" w:styleId="Heading6">
    <w:name w:val="heading 6"/>
    <w:basedOn w:val="Normal"/>
    <w:next w:val="Normal"/>
    <w:uiPriority w:val="1"/>
    <w:semiHidden/>
    <w:qFormat/>
    <w:rsid w:val="00522D69"/>
    <w:pPr>
      <w:outlineLvl w:val="5"/>
    </w:pPr>
    <w:rPr>
      <w:bCs/>
      <w:szCs w:val="22"/>
    </w:rPr>
  </w:style>
  <w:style w:type="paragraph" w:styleId="Heading7">
    <w:name w:val="heading 7"/>
    <w:basedOn w:val="Normal"/>
    <w:next w:val="Normal"/>
    <w:uiPriority w:val="1"/>
    <w:semiHidden/>
    <w:qFormat/>
    <w:rsid w:val="00522D69"/>
    <w:pPr>
      <w:outlineLvl w:val="6"/>
    </w:pPr>
  </w:style>
  <w:style w:type="paragraph" w:styleId="Heading8">
    <w:name w:val="heading 8"/>
    <w:basedOn w:val="Normal"/>
    <w:next w:val="Normal"/>
    <w:uiPriority w:val="1"/>
    <w:semiHidden/>
    <w:qFormat/>
    <w:rsid w:val="00522D69"/>
    <w:pPr>
      <w:outlineLvl w:val="7"/>
    </w:pPr>
    <w:rPr>
      <w:iCs/>
    </w:rPr>
  </w:style>
  <w:style w:type="paragraph" w:styleId="Heading9">
    <w:name w:val="heading 9"/>
    <w:basedOn w:val="Normal"/>
    <w:next w:val="Normal"/>
    <w:uiPriority w:val="1"/>
    <w:semiHidden/>
    <w:qFormat/>
    <w:rsid w:val="00522D69"/>
    <w:p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1D44BE"/>
    <w:pPr>
      <w:numPr>
        <w:numId w:val="13"/>
      </w:numPr>
    </w:pPr>
  </w:style>
  <w:style w:type="numbering" w:styleId="1ai">
    <w:name w:val="Outline List 1"/>
    <w:basedOn w:val="NoList"/>
    <w:semiHidden/>
    <w:rsid w:val="00522D69"/>
    <w:pPr>
      <w:numPr>
        <w:numId w:val="1"/>
      </w:numPr>
    </w:pPr>
  </w:style>
  <w:style w:type="numbering" w:styleId="ArticleSection">
    <w:name w:val="Outline List 3"/>
    <w:basedOn w:val="NoList"/>
    <w:semiHidden/>
    <w:rsid w:val="00522D69"/>
    <w:pPr>
      <w:numPr>
        <w:numId w:val="2"/>
      </w:numPr>
    </w:pPr>
  </w:style>
  <w:style w:type="paragraph" w:styleId="BlockText">
    <w:name w:val="Block Text"/>
    <w:basedOn w:val="Normal"/>
    <w:uiPriority w:val="99"/>
    <w:semiHidden/>
    <w:rsid w:val="00522D69"/>
    <w:pPr>
      <w:spacing w:after="120"/>
      <w:ind w:left="1440" w:right="1440"/>
    </w:pPr>
  </w:style>
  <w:style w:type="paragraph" w:styleId="BodyText">
    <w:name w:val="Body Text"/>
    <w:basedOn w:val="Normal"/>
    <w:uiPriority w:val="99"/>
    <w:semiHidden/>
    <w:rsid w:val="00522D69"/>
    <w:pPr>
      <w:spacing w:after="120"/>
    </w:pPr>
  </w:style>
  <w:style w:type="paragraph" w:styleId="BodyText2">
    <w:name w:val="Body Text 2"/>
    <w:basedOn w:val="Normal"/>
    <w:uiPriority w:val="99"/>
    <w:semiHidden/>
    <w:rsid w:val="00522D69"/>
    <w:pPr>
      <w:spacing w:after="120" w:line="480" w:lineRule="auto"/>
    </w:pPr>
  </w:style>
  <w:style w:type="paragraph" w:styleId="BodyText3">
    <w:name w:val="Body Text 3"/>
    <w:basedOn w:val="Normal"/>
    <w:uiPriority w:val="99"/>
    <w:semiHidden/>
    <w:rsid w:val="00522D69"/>
    <w:pPr>
      <w:spacing w:after="120"/>
    </w:pPr>
    <w:rPr>
      <w:sz w:val="16"/>
      <w:szCs w:val="16"/>
    </w:rPr>
  </w:style>
  <w:style w:type="paragraph" w:styleId="BodyTextFirstIndent">
    <w:name w:val="Body Text First Indent"/>
    <w:basedOn w:val="BodyText"/>
    <w:uiPriority w:val="99"/>
    <w:semiHidden/>
    <w:rsid w:val="00522D69"/>
    <w:pPr>
      <w:ind w:firstLine="210"/>
    </w:pPr>
  </w:style>
  <w:style w:type="paragraph" w:styleId="BodyTextIndent">
    <w:name w:val="Body Text Indent"/>
    <w:basedOn w:val="Normal"/>
    <w:uiPriority w:val="99"/>
    <w:semiHidden/>
    <w:rsid w:val="00522D69"/>
    <w:pPr>
      <w:spacing w:after="120"/>
      <w:ind w:left="283"/>
    </w:pPr>
  </w:style>
  <w:style w:type="paragraph" w:styleId="BodyTextFirstIndent2">
    <w:name w:val="Body Text First Indent 2"/>
    <w:basedOn w:val="BodyTextIndent"/>
    <w:uiPriority w:val="99"/>
    <w:semiHidden/>
    <w:rsid w:val="00522D69"/>
    <w:pPr>
      <w:ind w:firstLine="210"/>
    </w:pPr>
  </w:style>
  <w:style w:type="paragraph" w:styleId="BodyTextIndent2">
    <w:name w:val="Body Text Indent 2"/>
    <w:basedOn w:val="Normal"/>
    <w:uiPriority w:val="99"/>
    <w:semiHidden/>
    <w:rsid w:val="00522D69"/>
    <w:pPr>
      <w:spacing w:after="120" w:line="480" w:lineRule="auto"/>
      <w:ind w:left="283"/>
    </w:pPr>
  </w:style>
  <w:style w:type="paragraph" w:styleId="BodyTextIndent3">
    <w:name w:val="Body Text Indent 3"/>
    <w:basedOn w:val="Normal"/>
    <w:uiPriority w:val="99"/>
    <w:semiHidden/>
    <w:rsid w:val="00522D69"/>
    <w:pPr>
      <w:spacing w:after="120"/>
      <w:ind w:left="283"/>
    </w:pPr>
    <w:rPr>
      <w:sz w:val="16"/>
      <w:szCs w:val="16"/>
    </w:rPr>
  </w:style>
  <w:style w:type="paragraph" w:styleId="Caption">
    <w:name w:val="caption"/>
    <w:basedOn w:val="Normal"/>
    <w:next w:val="Normal"/>
    <w:uiPriority w:val="3"/>
    <w:rsid w:val="00522D69"/>
    <w:rPr>
      <w:b/>
      <w:bCs/>
      <w:sz w:val="16"/>
    </w:rPr>
  </w:style>
  <w:style w:type="paragraph" w:styleId="Closing">
    <w:name w:val="Closing"/>
    <w:basedOn w:val="Normal"/>
    <w:uiPriority w:val="99"/>
    <w:semiHidden/>
    <w:rsid w:val="00522D69"/>
    <w:pPr>
      <w:ind w:left="4252"/>
    </w:pPr>
  </w:style>
  <w:style w:type="paragraph" w:styleId="Date">
    <w:name w:val="Date"/>
    <w:basedOn w:val="Normal"/>
    <w:next w:val="Normal"/>
    <w:uiPriority w:val="99"/>
    <w:semiHidden/>
    <w:rsid w:val="00522D69"/>
  </w:style>
  <w:style w:type="paragraph" w:styleId="EmailSignature">
    <w:name w:val="E-mail Signature"/>
    <w:basedOn w:val="Normal"/>
    <w:uiPriority w:val="99"/>
    <w:semiHidden/>
    <w:rsid w:val="00522D69"/>
  </w:style>
  <w:style w:type="character" w:styleId="Emphasis">
    <w:name w:val="Emphasis"/>
    <w:uiPriority w:val="3"/>
    <w:rsid w:val="00AF662D"/>
    <w:rPr>
      <w:i/>
      <w:iCs/>
      <w:lang w:val="da-DK"/>
    </w:rPr>
  </w:style>
  <w:style w:type="character" w:styleId="EndnoteReference">
    <w:name w:val="endnote reference"/>
    <w:uiPriority w:val="7"/>
    <w:semiHidden/>
    <w:rsid w:val="00522D69"/>
    <w:rPr>
      <w:rFonts w:ascii="AU Passata" w:hAnsi="AU Passata"/>
      <w:color w:val="87888A"/>
      <w:sz w:val="14"/>
      <w:vertAlign w:val="superscript"/>
      <w:lang w:val="da-DK"/>
    </w:rPr>
  </w:style>
  <w:style w:type="paragraph" w:styleId="EndnoteText">
    <w:name w:val="endnote text"/>
    <w:basedOn w:val="Normal"/>
    <w:uiPriority w:val="7"/>
    <w:semiHidden/>
    <w:rsid w:val="00522D69"/>
    <w:pPr>
      <w:spacing w:line="180" w:lineRule="atLeast"/>
    </w:pPr>
    <w:rPr>
      <w:rFonts w:ascii="AU Passata" w:hAnsi="AU Passata"/>
      <w:color w:val="87888A"/>
      <w:spacing w:val="10"/>
      <w:sz w:val="14"/>
    </w:rPr>
  </w:style>
  <w:style w:type="paragraph" w:styleId="EnvelopeAddress">
    <w:name w:val="envelope address"/>
    <w:basedOn w:val="Normal"/>
    <w:uiPriority w:val="99"/>
    <w:semiHidden/>
    <w:rsid w:val="00522D69"/>
    <w:pPr>
      <w:framePr w:w="7920" w:h="1980" w:hRule="exact" w:hSpace="141" w:wrap="auto" w:hAnchor="page" w:xAlign="center" w:yAlign="bottom"/>
      <w:ind w:left="2880"/>
    </w:pPr>
    <w:rPr>
      <w:rFonts w:ascii="Arial" w:hAnsi="Arial" w:cs="Arial"/>
      <w:sz w:val="24"/>
    </w:rPr>
  </w:style>
  <w:style w:type="paragraph" w:styleId="EnvelopeReturn">
    <w:name w:val="envelope return"/>
    <w:basedOn w:val="Normal"/>
    <w:uiPriority w:val="99"/>
    <w:semiHidden/>
    <w:rsid w:val="00522D69"/>
    <w:rPr>
      <w:rFonts w:ascii="Arial" w:hAnsi="Arial" w:cs="Arial"/>
    </w:rPr>
  </w:style>
  <w:style w:type="character" w:styleId="FootnoteReference">
    <w:name w:val="footnote reference"/>
    <w:uiPriority w:val="7"/>
    <w:semiHidden/>
    <w:rsid w:val="00522D69"/>
    <w:rPr>
      <w:rFonts w:ascii="AU Passata" w:hAnsi="AU Passata"/>
      <w:color w:val="87888A"/>
      <w:sz w:val="14"/>
      <w:vertAlign w:val="superscript"/>
      <w:lang w:val="da-DK"/>
    </w:rPr>
  </w:style>
  <w:style w:type="paragraph" w:styleId="FootnoteText">
    <w:name w:val="footnote text"/>
    <w:basedOn w:val="Normal"/>
    <w:uiPriority w:val="7"/>
    <w:semiHidden/>
    <w:rsid w:val="00522D69"/>
    <w:pPr>
      <w:spacing w:line="180" w:lineRule="atLeast"/>
    </w:pPr>
    <w:rPr>
      <w:rFonts w:ascii="AU Passata" w:hAnsi="AU Passata"/>
      <w:color w:val="87888A"/>
      <w:spacing w:val="10"/>
      <w:sz w:val="14"/>
    </w:rPr>
  </w:style>
  <w:style w:type="character" w:styleId="HTMLAcronym">
    <w:name w:val="HTML Acronym"/>
    <w:basedOn w:val="DefaultParagraphFont"/>
    <w:uiPriority w:val="99"/>
    <w:semiHidden/>
    <w:rsid w:val="00522D69"/>
    <w:rPr>
      <w:lang w:val="da-DK"/>
    </w:rPr>
  </w:style>
  <w:style w:type="paragraph" w:styleId="HTMLAddress">
    <w:name w:val="HTML Address"/>
    <w:basedOn w:val="Normal"/>
    <w:uiPriority w:val="99"/>
    <w:semiHidden/>
    <w:rsid w:val="00522D69"/>
    <w:rPr>
      <w:i/>
      <w:iCs/>
    </w:rPr>
  </w:style>
  <w:style w:type="character" w:styleId="HTMLCite">
    <w:name w:val="HTML Cite"/>
    <w:uiPriority w:val="99"/>
    <w:semiHidden/>
    <w:rsid w:val="00522D69"/>
    <w:rPr>
      <w:i/>
      <w:iCs/>
      <w:lang w:val="da-DK"/>
    </w:rPr>
  </w:style>
  <w:style w:type="character" w:styleId="HTMLCode">
    <w:name w:val="HTML Code"/>
    <w:uiPriority w:val="99"/>
    <w:semiHidden/>
    <w:rsid w:val="00522D69"/>
    <w:rPr>
      <w:rFonts w:ascii="Courier New" w:hAnsi="Courier New" w:cs="Courier New"/>
      <w:sz w:val="20"/>
      <w:szCs w:val="20"/>
      <w:lang w:val="da-DK"/>
    </w:rPr>
  </w:style>
  <w:style w:type="character" w:styleId="HTMLDefinition">
    <w:name w:val="HTML Definition"/>
    <w:uiPriority w:val="99"/>
    <w:semiHidden/>
    <w:rsid w:val="00522D69"/>
    <w:rPr>
      <w:i/>
      <w:iCs/>
      <w:lang w:val="da-DK"/>
    </w:rPr>
  </w:style>
  <w:style w:type="character" w:styleId="HTMLKeyboard">
    <w:name w:val="HTML Keyboard"/>
    <w:uiPriority w:val="99"/>
    <w:semiHidden/>
    <w:rsid w:val="00522D69"/>
    <w:rPr>
      <w:rFonts w:ascii="Courier New" w:hAnsi="Courier New" w:cs="Courier New"/>
      <w:sz w:val="20"/>
      <w:szCs w:val="20"/>
      <w:lang w:val="da-DK"/>
    </w:rPr>
  </w:style>
  <w:style w:type="paragraph" w:styleId="HTMLPreformatted">
    <w:name w:val="HTML Preformatted"/>
    <w:basedOn w:val="Normal"/>
    <w:uiPriority w:val="99"/>
    <w:semiHidden/>
    <w:rsid w:val="00522D69"/>
    <w:rPr>
      <w:rFonts w:ascii="Courier New" w:hAnsi="Courier New" w:cs="Courier New"/>
    </w:rPr>
  </w:style>
  <w:style w:type="character" w:styleId="HTMLSample">
    <w:name w:val="HTML Sample"/>
    <w:uiPriority w:val="99"/>
    <w:semiHidden/>
    <w:rsid w:val="00522D69"/>
    <w:rPr>
      <w:rFonts w:ascii="Courier New" w:hAnsi="Courier New" w:cs="Courier New"/>
      <w:lang w:val="da-DK"/>
    </w:rPr>
  </w:style>
  <w:style w:type="character" w:styleId="HTMLTypewriter">
    <w:name w:val="HTML Typewriter"/>
    <w:uiPriority w:val="99"/>
    <w:semiHidden/>
    <w:rsid w:val="00522D69"/>
    <w:rPr>
      <w:rFonts w:ascii="Courier New" w:hAnsi="Courier New" w:cs="Courier New"/>
      <w:sz w:val="20"/>
      <w:szCs w:val="20"/>
      <w:lang w:val="da-DK"/>
    </w:rPr>
  </w:style>
  <w:style w:type="character" w:styleId="HTMLVariable">
    <w:name w:val="HTML Variable"/>
    <w:uiPriority w:val="99"/>
    <w:semiHidden/>
    <w:rsid w:val="00522D69"/>
    <w:rPr>
      <w:i/>
      <w:iCs/>
      <w:lang w:val="da-DK"/>
    </w:rPr>
  </w:style>
  <w:style w:type="character" w:styleId="LineNumber">
    <w:name w:val="line number"/>
    <w:basedOn w:val="DefaultParagraphFont"/>
    <w:uiPriority w:val="99"/>
    <w:semiHidden/>
    <w:rsid w:val="00522D69"/>
    <w:rPr>
      <w:lang w:val="da-DK"/>
    </w:rPr>
  </w:style>
  <w:style w:type="paragraph" w:styleId="List">
    <w:name w:val="List"/>
    <w:basedOn w:val="Normal"/>
    <w:uiPriority w:val="99"/>
    <w:semiHidden/>
    <w:rsid w:val="00522D69"/>
    <w:pPr>
      <w:ind w:left="283" w:hanging="283"/>
    </w:pPr>
  </w:style>
  <w:style w:type="paragraph" w:styleId="List2">
    <w:name w:val="List 2"/>
    <w:basedOn w:val="Normal"/>
    <w:uiPriority w:val="99"/>
    <w:semiHidden/>
    <w:rsid w:val="00522D69"/>
    <w:pPr>
      <w:ind w:left="566" w:hanging="283"/>
    </w:pPr>
  </w:style>
  <w:style w:type="paragraph" w:styleId="List3">
    <w:name w:val="List 3"/>
    <w:basedOn w:val="Normal"/>
    <w:uiPriority w:val="99"/>
    <w:semiHidden/>
    <w:rsid w:val="00522D69"/>
    <w:pPr>
      <w:ind w:left="849" w:hanging="283"/>
    </w:pPr>
  </w:style>
  <w:style w:type="paragraph" w:styleId="List4">
    <w:name w:val="List 4"/>
    <w:basedOn w:val="Normal"/>
    <w:uiPriority w:val="99"/>
    <w:semiHidden/>
    <w:rsid w:val="00522D69"/>
    <w:pPr>
      <w:ind w:left="1132" w:hanging="283"/>
    </w:pPr>
  </w:style>
  <w:style w:type="paragraph" w:styleId="List5">
    <w:name w:val="List 5"/>
    <w:basedOn w:val="Normal"/>
    <w:uiPriority w:val="99"/>
    <w:semiHidden/>
    <w:rsid w:val="00522D69"/>
    <w:pPr>
      <w:ind w:left="1415" w:hanging="283"/>
    </w:pPr>
  </w:style>
  <w:style w:type="paragraph" w:styleId="ListBullet">
    <w:name w:val="List Bullet"/>
    <w:basedOn w:val="Normal"/>
    <w:uiPriority w:val="2"/>
    <w:qFormat/>
    <w:rsid w:val="00AF662D"/>
    <w:pPr>
      <w:numPr>
        <w:numId w:val="14"/>
      </w:numPr>
    </w:pPr>
  </w:style>
  <w:style w:type="paragraph" w:styleId="ListBullet2">
    <w:name w:val="List Bullet 2"/>
    <w:basedOn w:val="Normal"/>
    <w:uiPriority w:val="99"/>
    <w:semiHidden/>
    <w:rsid w:val="00522D69"/>
    <w:pPr>
      <w:numPr>
        <w:numId w:val="3"/>
      </w:numPr>
    </w:pPr>
  </w:style>
  <w:style w:type="paragraph" w:styleId="ListBullet3">
    <w:name w:val="List Bullet 3"/>
    <w:basedOn w:val="Normal"/>
    <w:uiPriority w:val="99"/>
    <w:semiHidden/>
    <w:rsid w:val="00522D69"/>
    <w:pPr>
      <w:numPr>
        <w:numId w:val="4"/>
      </w:numPr>
    </w:pPr>
  </w:style>
  <w:style w:type="paragraph" w:styleId="ListBullet4">
    <w:name w:val="List Bullet 4"/>
    <w:basedOn w:val="Normal"/>
    <w:uiPriority w:val="99"/>
    <w:semiHidden/>
    <w:rsid w:val="00522D69"/>
    <w:pPr>
      <w:numPr>
        <w:numId w:val="5"/>
      </w:numPr>
    </w:pPr>
  </w:style>
  <w:style w:type="paragraph" w:styleId="ListBullet5">
    <w:name w:val="List Bullet 5"/>
    <w:basedOn w:val="Normal"/>
    <w:uiPriority w:val="99"/>
    <w:semiHidden/>
    <w:rsid w:val="00522D69"/>
    <w:pPr>
      <w:numPr>
        <w:numId w:val="6"/>
      </w:numPr>
    </w:pPr>
  </w:style>
  <w:style w:type="paragraph" w:styleId="ListContinue">
    <w:name w:val="List Continue"/>
    <w:basedOn w:val="Normal"/>
    <w:uiPriority w:val="99"/>
    <w:semiHidden/>
    <w:rsid w:val="00522D69"/>
    <w:pPr>
      <w:spacing w:after="120"/>
      <w:ind w:left="283"/>
    </w:pPr>
  </w:style>
  <w:style w:type="paragraph" w:styleId="ListContinue2">
    <w:name w:val="List Continue 2"/>
    <w:basedOn w:val="Normal"/>
    <w:uiPriority w:val="99"/>
    <w:semiHidden/>
    <w:rsid w:val="00522D69"/>
    <w:pPr>
      <w:spacing w:after="120"/>
      <w:ind w:left="566"/>
    </w:pPr>
  </w:style>
  <w:style w:type="paragraph" w:styleId="ListContinue3">
    <w:name w:val="List Continue 3"/>
    <w:basedOn w:val="Normal"/>
    <w:uiPriority w:val="99"/>
    <w:semiHidden/>
    <w:rsid w:val="00522D69"/>
    <w:pPr>
      <w:spacing w:after="120"/>
      <w:ind w:left="849"/>
    </w:pPr>
  </w:style>
  <w:style w:type="paragraph" w:styleId="ListContinue4">
    <w:name w:val="List Continue 4"/>
    <w:basedOn w:val="Normal"/>
    <w:uiPriority w:val="99"/>
    <w:semiHidden/>
    <w:rsid w:val="00522D69"/>
    <w:pPr>
      <w:spacing w:after="120"/>
      <w:ind w:left="1132"/>
    </w:pPr>
  </w:style>
  <w:style w:type="paragraph" w:styleId="ListContinue5">
    <w:name w:val="List Continue 5"/>
    <w:basedOn w:val="Normal"/>
    <w:uiPriority w:val="99"/>
    <w:semiHidden/>
    <w:rsid w:val="00522D69"/>
    <w:pPr>
      <w:spacing w:after="120"/>
      <w:ind w:left="1415"/>
    </w:pPr>
  </w:style>
  <w:style w:type="paragraph" w:styleId="ListNumber">
    <w:name w:val="List Number"/>
    <w:basedOn w:val="Normal"/>
    <w:uiPriority w:val="2"/>
    <w:qFormat/>
    <w:rsid w:val="00AF662D"/>
    <w:pPr>
      <w:numPr>
        <w:numId w:val="15"/>
      </w:numPr>
    </w:pPr>
  </w:style>
  <w:style w:type="paragraph" w:styleId="ListNumber2">
    <w:name w:val="List Number 2"/>
    <w:basedOn w:val="Normal"/>
    <w:uiPriority w:val="99"/>
    <w:semiHidden/>
    <w:rsid w:val="00522D69"/>
    <w:pPr>
      <w:numPr>
        <w:numId w:val="7"/>
      </w:numPr>
    </w:pPr>
  </w:style>
  <w:style w:type="paragraph" w:styleId="ListNumber3">
    <w:name w:val="List Number 3"/>
    <w:basedOn w:val="Normal"/>
    <w:uiPriority w:val="99"/>
    <w:semiHidden/>
    <w:rsid w:val="00522D69"/>
    <w:pPr>
      <w:numPr>
        <w:numId w:val="8"/>
      </w:numPr>
    </w:pPr>
  </w:style>
  <w:style w:type="paragraph" w:styleId="ListNumber4">
    <w:name w:val="List Number 4"/>
    <w:basedOn w:val="Normal"/>
    <w:uiPriority w:val="99"/>
    <w:semiHidden/>
    <w:rsid w:val="00522D69"/>
    <w:pPr>
      <w:numPr>
        <w:numId w:val="9"/>
      </w:numPr>
    </w:pPr>
  </w:style>
  <w:style w:type="paragraph" w:styleId="ListNumber5">
    <w:name w:val="List Number 5"/>
    <w:basedOn w:val="Normal"/>
    <w:uiPriority w:val="99"/>
    <w:semiHidden/>
    <w:rsid w:val="00522D69"/>
    <w:pPr>
      <w:numPr>
        <w:numId w:val="10"/>
      </w:numPr>
    </w:pPr>
  </w:style>
  <w:style w:type="paragraph" w:styleId="MessageHeader">
    <w:name w:val="Message Header"/>
    <w:basedOn w:val="Normal"/>
    <w:uiPriority w:val="99"/>
    <w:semiHidden/>
    <w:rsid w:val="00522D6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semiHidden/>
    <w:rsid w:val="00522D69"/>
    <w:rPr>
      <w:rFonts w:ascii="Times New Roman" w:hAnsi="Times New Roman"/>
      <w:sz w:val="24"/>
    </w:rPr>
  </w:style>
  <w:style w:type="paragraph" w:styleId="NormalIndent">
    <w:name w:val="Normal Indent"/>
    <w:basedOn w:val="Normal"/>
    <w:uiPriority w:val="99"/>
    <w:semiHidden/>
    <w:rsid w:val="00522D69"/>
    <w:pPr>
      <w:ind w:left="1304"/>
    </w:pPr>
  </w:style>
  <w:style w:type="paragraph" w:styleId="NoteHeading">
    <w:name w:val="Note Heading"/>
    <w:basedOn w:val="Normal"/>
    <w:next w:val="Normal"/>
    <w:uiPriority w:val="99"/>
    <w:semiHidden/>
    <w:rsid w:val="00522D69"/>
  </w:style>
  <w:style w:type="paragraph" w:styleId="PlainText">
    <w:name w:val="Plain Text"/>
    <w:basedOn w:val="Normal"/>
    <w:uiPriority w:val="99"/>
    <w:semiHidden/>
    <w:rsid w:val="00522D69"/>
    <w:rPr>
      <w:rFonts w:ascii="Courier New" w:hAnsi="Courier New" w:cs="Courier New"/>
    </w:rPr>
  </w:style>
  <w:style w:type="paragraph" w:styleId="Salutation">
    <w:name w:val="Salutation"/>
    <w:basedOn w:val="Normal"/>
    <w:next w:val="Normal"/>
    <w:uiPriority w:val="99"/>
    <w:semiHidden/>
    <w:rsid w:val="00522D69"/>
  </w:style>
  <w:style w:type="paragraph" w:styleId="Signature">
    <w:name w:val="Signature"/>
    <w:basedOn w:val="Normal"/>
    <w:uiPriority w:val="99"/>
    <w:semiHidden/>
    <w:rsid w:val="00522D69"/>
    <w:pPr>
      <w:ind w:left="4252"/>
    </w:pPr>
  </w:style>
  <w:style w:type="character" w:styleId="Strong">
    <w:name w:val="Strong"/>
    <w:uiPriority w:val="99"/>
    <w:semiHidden/>
    <w:qFormat/>
    <w:rsid w:val="00AF662D"/>
    <w:rPr>
      <w:b/>
      <w:bCs/>
      <w:lang w:val="da-DK"/>
    </w:rPr>
  </w:style>
  <w:style w:type="paragraph" w:styleId="Subtitle">
    <w:name w:val="Subtitle"/>
    <w:basedOn w:val="Normal"/>
    <w:uiPriority w:val="99"/>
    <w:semiHidden/>
    <w:qFormat/>
    <w:rsid w:val="00AF662D"/>
    <w:pPr>
      <w:spacing w:after="60"/>
      <w:jc w:val="center"/>
      <w:outlineLvl w:val="1"/>
    </w:pPr>
    <w:rPr>
      <w:rFonts w:ascii="Arial" w:hAnsi="Arial" w:cs="Arial"/>
      <w:sz w:val="24"/>
    </w:rPr>
  </w:style>
  <w:style w:type="table" w:styleId="Table3Deffects1">
    <w:name w:val="Table 3D effects 1"/>
    <w:basedOn w:val="TableNormal"/>
    <w:semiHidden/>
    <w:rsid w:val="00522D6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22D6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22D6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22D6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22D6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22D6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22D6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522D6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522D6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522D6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22D6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22D6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22D6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22D6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22D6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22D6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22D6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22D6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22D6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22D6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22D6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22D6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22D6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22D6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22D6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22D6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22D6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22D6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22D6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22D6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22D6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22D6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22D6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22D6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22D6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22D6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22D6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22D6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22D6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22D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22D6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22D6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22D6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uiPriority w:val="8"/>
    <w:semiHidden/>
    <w:qFormat/>
    <w:rsid w:val="00522D69"/>
    <w:pPr>
      <w:spacing w:before="240" w:after="60"/>
      <w:jc w:val="center"/>
      <w:outlineLvl w:val="0"/>
    </w:pPr>
    <w:rPr>
      <w:rFonts w:ascii="Arial" w:hAnsi="Arial" w:cs="Arial"/>
      <w:b/>
      <w:bCs/>
      <w:kern w:val="28"/>
      <w:sz w:val="32"/>
      <w:szCs w:val="32"/>
    </w:rPr>
  </w:style>
  <w:style w:type="paragraph" w:styleId="TOC1">
    <w:name w:val="toc 1"/>
    <w:basedOn w:val="Normal"/>
    <w:next w:val="Normal"/>
    <w:uiPriority w:val="99"/>
    <w:semiHidden/>
    <w:rsid w:val="00522D69"/>
    <w:pPr>
      <w:tabs>
        <w:tab w:val="right" w:pos="7655"/>
      </w:tabs>
      <w:spacing w:before="120"/>
      <w:ind w:right="567"/>
    </w:pPr>
    <w:rPr>
      <w:b/>
    </w:rPr>
  </w:style>
  <w:style w:type="paragraph" w:styleId="TOC2">
    <w:name w:val="toc 2"/>
    <w:basedOn w:val="Normal"/>
    <w:next w:val="Normal"/>
    <w:uiPriority w:val="99"/>
    <w:semiHidden/>
    <w:rsid w:val="00522D69"/>
    <w:pPr>
      <w:tabs>
        <w:tab w:val="right" w:pos="7655"/>
      </w:tabs>
      <w:ind w:left="284" w:right="567"/>
    </w:pPr>
  </w:style>
  <w:style w:type="paragraph" w:styleId="TOC3">
    <w:name w:val="toc 3"/>
    <w:basedOn w:val="Normal"/>
    <w:next w:val="Normal"/>
    <w:uiPriority w:val="99"/>
    <w:semiHidden/>
    <w:rsid w:val="00522D69"/>
    <w:pPr>
      <w:tabs>
        <w:tab w:val="right" w:pos="7655"/>
      </w:tabs>
      <w:ind w:left="567" w:right="567"/>
    </w:pPr>
  </w:style>
  <w:style w:type="paragraph" w:styleId="TOC4">
    <w:name w:val="toc 4"/>
    <w:basedOn w:val="Normal"/>
    <w:next w:val="Normal"/>
    <w:uiPriority w:val="99"/>
    <w:semiHidden/>
    <w:rsid w:val="00522D69"/>
    <w:pPr>
      <w:tabs>
        <w:tab w:val="right" w:pos="7655"/>
      </w:tabs>
      <w:ind w:left="851" w:right="567"/>
    </w:pPr>
  </w:style>
  <w:style w:type="paragraph" w:styleId="TOC5">
    <w:name w:val="toc 5"/>
    <w:basedOn w:val="Normal"/>
    <w:next w:val="Normal"/>
    <w:uiPriority w:val="99"/>
    <w:semiHidden/>
    <w:rsid w:val="00522D69"/>
    <w:pPr>
      <w:tabs>
        <w:tab w:val="right" w:pos="7655"/>
      </w:tabs>
      <w:ind w:left="1134" w:right="567"/>
    </w:pPr>
  </w:style>
  <w:style w:type="character" w:styleId="FollowedHyperlink">
    <w:name w:val="FollowedHyperlink"/>
    <w:uiPriority w:val="7"/>
    <w:semiHidden/>
    <w:rsid w:val="00522D69"/>
    <w:rPr>
      <w:rFonts w:ascii="Georgia" w:hAnsi="Georgia"/>
      <w:color w:val="87888A"/>
      <w:sz w:val="21"/>
      <w:u w:val="none"/>
      <w:lang w:val="da-DK"/>
    </w:rPr>
  </w:style>
  <w:style w:type="paragraph" w:styleId="Footer">
    <w:name w:val="footer"/>
    <w:basedOn w:val="Normal"/>
    <w:uiPriority w:val="7"/>
    <w:semiHidden/>
    <w:rsid w:val="00522D69"/>
    <w:pPr>
      <w:tabs>
        <w:tab w:val="center" w:pos="3617"/>
        <w:tab w:val="right" w:pos="7228"/>
        <w:tab w:val="left" w:pos="10205"/>
      </w:tabs>
      <w:spacing w:line="180" w:lineRule="atLeast"/>
    </w:pPr>
    <w:rPr>
      <w:rFonts w:ascii="AU Passata" w:hAnsi="AU Passata"/>
      <w:color w:val="87888A"/>
      <w:spacing w:val="10"/>
      <w:sz w:val="14"/>
    </w:rPr>
  </w:style>
  <w:style w:type="paragraph" w:styleId="Header">
    <w:name w:val="header"/>
    <w:basedOn w:val="Normal"/>
    <w:uiPriority w:val="7"/>
    <w:semiHidden/>
    <w:rsid w:val="00522D69"/>
    <w:pPr>
      <w:tabs>
        <w:tab w:val="center" w:pos="4819"/>
        <w:tab w:val="right" w:pos="9638"/>
      </w:tabs>
      <w:spacing w:line="180" w:lineRule="atLeast"/>
    </w:pPr>
    <w:rPr>
      <w:rFonts w:ascii="AU Passata" w:hAnsi="AU Passata"/>
      <w:color w:val="87888A"/>
      <w:spacing w:val="10"/>
      <w:sz w:val="14"/>
    </w:rPr>
  </w:style>
  <w:style w:type="character" w:styleId="Hyperlink">
    <w:name w:val="Hyperlink"/>
    <w:uiPriority w:val="99"/>
    <w:semiHidden/>
    <w:rsid w:val="00522D69"/>
    <w:rPr>
      <w:rFonts w:ascii="Georgia" w:hAnsi="Georgia"/>
      <w:color w:val="03428E"/>
      <w:sz w:val="21"/>
      <w:u w:val="none"/>
      <w:lang w:val="da-DK"/>
    </w:rPr>
  </w:style>
  <w:style w:type="character" w:styleId="PageNumber">
    <w:name w:val="page number"/>
    <w:uiPriority w:val="99"/>
    <w:semiHidden/>
    <w:rsid w:val="00212D3F"/>
    <w:rPr>
      <w:rFonts w:ascii="AU Passata" w:hAnsi="AU Passata"/>
      <w:sz w:val="14"/>
      <w:lang w:val="da-DK"/>
    </w:rPr>
  </w:style>
  <w:style w:type="paragraph" w:customStyle="1" w:styleId="Normal-Bullet">
    <w:name w:val="Normal - Bullet"/>
    <w:basedOn w:val="Normal"/>
    <w:uiPriority w:val="5"/>
    <w:semiHidden/>
    <w:rsid w:val="00522D69"/>
    <w:pPr>
      <w:numPr>
        <w:numId w:val="11"/>
      </w:numPr>
    </w:pPr>
  </w:style>
  <w:style w:type="paragraph" w:styleId="TOC6">
    <w:name w:val="toc 6"/>
    <w:basedOn w:val="Normal"/>
    <w:next w:val="Normal"/>
    <w:uiPriority w:val="99"/>
    <w:semiHidden/>
    <w:rsid w:val="00522D69"/>
    <w:pPr>
      <w:tabs>
        <w:tab w:val="right" w:pos="7655"/>
      </w:tabs>
      <w:ind w:left="2268" w:right="567" w:hanging="1134"/>
    </w:pPr>
  </w:style>
  <w:style w:type="paragraph" w:styleId="TOC7">
    <w:name w:val="toc 7"/>
    <w:basedOn w:val="Normal"/>
    <w:next w:val="Normal"/>
    <w:uiPriority w:val="99"/>
    <w:semiHidden/>
    <w:rsid w:val="00522D69"/>
    <w:pPr>
      <w:tabs>
        <w:tab w:val="right" w:pos="7655"/>
      </w:tabs>
      <w:ind w:left="2268" w:right="567" w:hanging="1134"/>
    </w:pPr>
  </w:style>
  <w:style w:type="paragraph" w:styleId="TOC8">
    <w:name w:val="toc 8"/>
    <w:basedOn w:val="Normal"/>
    <w:next w:val="Normal"/>
    <w:uiPriority w:val="99"/>
    <w:semiHidden/>
    <w:rsid w:val="00522D69"/>
    <w:pPr>
      <w:tabs>
        <w:tab w:val="right" w:pos="7655"/>
      </w:tabs>
      <w:ind w:left="2268" w:right="567" w:hanging="1134"/>
    </w:pPr>
  </w:style>
  <w:style w:type="paragraph" w:styleId="TOC9">
    <w:name w:val="toc 9"/>
    <w:basedOn w:val="Normal"/>
    <w:next w:val="Normal"/>
    <w:uiPriority w:val="99"/>
    <w:semiHidden/>
    <w:rsid w:val="00522D69"/>
    <w:pPr>
      <w:tabs>
        <w:tab w:val="right" w:pos="7655"/>
      </w:tabs>
      <w:ind w:left="2268" w:right="567" w:hanging="1134"/>
    </w:pPr>
  </w:style>
  <w:style w:type="paragraph" w:customStyle="1" w:styleId="Normal-Numbering">
    <w:name w:val="Normal - Numbering"/>
    <w:basedOn w:val="Normal"/>
    <w:uiPriority w:val="5"/>
    <w:semiHidden/>
    <w:rsid w:val="00522D69"/>
    <w:pPr>
      <w:numPr>
        <w:numId w:val="12"/>
      </w:numPr>
    </w:pPr>
  </w:style>
  <w:style w:type="paragraph" w:customStyle="1" w:styleId="TableColomnHeading">
    <w:name w:val="Table Colomn Heading"/>
    <w:basedOn w:val="Normal"/>
    <w:uiPriority w:val="4"/>
    <w:rsid w:val="00AF662D"/>
    <w:pPr>
      <w:spacing w:line="220" w:lineRule="atLeast"/>
    </w:pPr>
    <w:rPr>
      <w:color w:val="03428E"/>
      <w:sz w:val="18"/>
    </w:rPr>
  </w:style>
  <w:style w:type="table" w:customStyle="1" w:styleId="Table-Normal">
    <w:name w:val="Table - Normal"/>
    <w:basedOn w:val="TableNormal"/>
    <w:semiHidden/>
    <w:rsid w:val="00522D6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emplate">
    <w:name w:val="Template"/>
    <w:uiPriority w:val="8"/>
    <w:semiHidden/>
    <w:rsid w:val="003536C8"/>
    <w:pPr>
      <w:spacing w:line="180" w:lineRule="atLeast"/>
    </w:pPr>
    <w:rPr>
      <w:rFonts w:ascii="AU Passata" w:hAnsi="AU Passata"/>
      <w:noProof/>
      <w:spacing w:val="10"/>
      <w:sz w:val="14"/>
      <w:szCs w:val="24"/>
    </w:rPr>
  </w:style>
  <w:style w:type="paragraph" w:customStyle="1" w:styleId="Template-Companyname">
    <w:name w:val="Template - Company name"/>
    <w:basedOn w:val="Template"/>
    <w:next w:val="Template-Address"/>
    <w:uiPriority w:val="8"/>
    <w:semiHidden/>
    <w:rsid w:val="00522D69"/>
    <w:rPr>
      <w:b/>
    </w:rPr>
  </w:style>
  <w:style w:type="paragraph" w:customStyle="1" w:styleId="Template-Address">
    <w:name w:val="Template - Address"/>
    <w:basedOn w:val="Template"/>
    <w:uiPriority w:val="8"/>
    <w:semiHidden/>
    <w:rsid w:val="00522D69"/>
  </w:style>
  <w:style w:type="paragraph" w:customStyle="1" w:styleId="Template-Date">
    <w:name w:val="Template - Date"/>
    <w:basedOn w:val="Template-Address"/>
    <w:uiPriority w:val="8"/>
    <w:semiHidden/>
    <w:rsid w:val="00522D69"/>
  </w:style>
  <w:style w:type="table" w:styleId="TableGrid">
    <w:name w:val="Table Grid"/>
    <w:basedOn w:val="TableNormal"/>
    <w:uiPriority w:val="39"/>
    <w:rsid w:val="00522D69"/>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Afdeling">
    <w:name w:val="Template - Afdeling"/>
    <w:basedOn w:val="Template"/>
    <w:uiPriority w:val="8"/>
    <w:semiHidden/>
    <w:rsid w:val="00522D69"/>
    <w:rPr>
      <w:b/>
    </w:rPr>
  </w:style>
  <w:style w:type="paragraph" w:styleId="TableofFigures">
    <w:name w:val="table of figures"/>
    <w:basedOn w:val="Normal"/>
    <w:next w:val="Normal"/>
    <w:uiPriority w:val="99"/>
    <w:semiHidden/>
    <w:rsid w:val="00522D69"/>
  </w:style>
  <w:style w:type="paragraph" w:customStyle="1" w:styleId="Template-NavnMellemnavn">
    <w:name w:val="Template - Navn/Mellemnavn"/>
    <w:basedOn w:val="Template"/>
    <w:uiPriority w:val="8"/>
    <w:semiHidden/>
    <w:rsid w:val="00522D69"/>
    <w:rPr>
      <w:b/>
    </w:rPr>
  </w:style>
  <w:style w:type="paragraph" w:customStyle="1" w:styleId="Template-Brugerinfo">
    <w:name w:val="Template - Bruger info"/>
    <w:basedOn w:val="Template"/>
    <w:uiPriority w:val="8"/>
    <w:semiHidden/>
    <w:rsid w:val="00522D69"/>
  </w:style>
  <w:style w:type="paragraph" w:customStyle="1" w:styleId="DokumentNavn">
    <w:name w:val="Dokument Navn"/>
    <w:basedOn w:val="Normal"/>
    <w:uiPriority w:val="5"/>
    <w:semiHidden/>
    <w:rsid w:val="00444711"/>
    <w:rPr>
      <w:rFonts w:ascii="AU Passata" w:hAnsi="AU Passata"/>
      <w:b/>
      <w:sz w:val="23"/>
    </w:rPr>
  </w:style>
  <w:style w:type="paragraph" w:customStyle="1" w:styleId="Dokumentinfo">
    <w:name w:val="Dokument info"/>
    <w:basedOn w:val="Normal"/>
    <w:uiPriority w:val="5"/>
    <w:semiHidden/>
    <w:rsid w:val="00456317"/>
    <w:rPr>
      <w:b/>
    </w:rPr>
  </w:style>
  <w:style w:type="paragraph" w:customStyle="1" w:styleId="Template-Informationsoverskrift">
    <w:name w:val="Template - Informations overskrift"/>
    <w:basedOn w:val="Template"/>
    <w:next w:val="Normal"/>
    <w:uiPriority w:val="8"/>
    <w:semiHidden/>
    <w:rsid w:val="00522D69"/>
    <w:rPr>
      <w:b/>
    </w:rPr>
  </w:style>
  <w:style w:type="paragraph" w:customStyle="1" w:styleId="Template-Informationstekst">
    <w:name w:val="Template - Informations tekst"/>
    <w:basedOn w:val="Template"/>
    <w:uiPriority w:val="8"/>
    <w:semiHidden/>
    <w:rsid w:val="00522D69"/>
  </w:style>
  <w:style w:type="paragraph" w:customStyle="1" w:styleId="Template-Parentlogoname">
    <w:name w:val="Template - Parent logoname"/>
    <w:basedOn w:val="Template"/>
    <w:uiPriority w:val="8"/>
    <w:semiHidden/>
    <w:rsid w:val="001D44BE"/>
    <w:pPr>
      <w:spacing w:line="240" w:lineRule="atLeast"/>
    </w:pPr>
    <w:rPr>
      <w:caps/>
      <w:color w:val="03428E"/>
      <w:sz w:val="22"/>
    </w:rPr>
  </w:style>
  <w:style w:type="paragraph" w:customStyle="1" w:styleId="Template-Unitnamelogoname">
    <w:name w:val="Template - Unitname logoname"/>
    <w:basedOn w:val="BSSWSName2"/>
    <w:uiPriority w:val="8"/>
    <w:semiHidden/>
    <w:rsid w:val="00646E89"/>
    <w:pPr>
      <w:spacing w:before="66" w:line="160" w:lineRule="atLeast"/>
    </w:pPr>
    <w:rPr>
      <w:sz w:val="14"/>
    </w:rPr>
  </w:style>
  <w:style w:type="paragraph" w:styleId="BalloonText">
    <w:name w:val="Balloon Text"/>
    <w:basedOn w:val="Normal"/>
    <w:uiPriority w:val="99"/>
    <w:semiHidden/>
    <w:rsid w:val="00AF662D"/>
    <w:rPr>
      <w:rFonts w:ascii="Tahoma" w:hAnsi="Tahoma" w:cs="Tahoma"/>
      <w:sz w:val="16"/>
      <w:szCs w:val="16"/>
    </w:rPr>
  </w:style>
  <w:style w:type="character" w:styleId="CommentReference">
    <w:name w:val="annotation reference"/>
    <w:uiPriority w:val="99"/>
    <w:semiHidden/>
    <w:rsid w:val="00B7258F"/>
    <w:rPr>
      <w:sz w:val="16"/>
      <w:szCs w:val="16"/>
      <w:lang w:val="da-DK"/>
    </w:rPr>
  </w:style>
  <w:style w:type="paragraph" w:styleId="CommentText">
    <w:name w:val="annotation text"/>
    <w:basedOn w:val="Normal"/>
    <w:uiPriority w:val="99"/>
    <w:semiHidden/>
    <w:rsid w:val="00B7258F"/>
  </w:style>
  <w:style w:type="paragraph" w:styleId="CommentSubject">
    <w:name w:val="annotation subject"/>
    <w:basedOn w:val="CommentText"/>
    <w:next w:val="CommentText"/>
    <w:uiPriority w:val="99"/>
    <w:semiHidden/>
    <w:rsid w:val="00B7258F"/>
    <w:rPr>
      <w:b/>
      <w:bCs/>
    </w:rPr>
  </w:style>
  <w:style w:type="paragraph" w:styleId="DocumentMap">
    <w:name w:val="Document Map"/>
    <w:basedOn w:val="Normal"/>
    <w:uiPriority w:val="99"/>
    <w:semiHidden/>
    <w:rsid w:val="00B7258F"/>
    <w:pPr>
      <w:shd w:val="clear" w:color="auto" w:fill="000080"/>
    </w:pPr>
    <w:rPr>
      <w:rFonts w:ascii="Tahoma" w:hAnsi="Tahoma" w:cs="Tahoma"/>
    </w:rPr>
  </w:style>
  <w:style w:type="paragraph" w:styleId="Index1">
    <w:name w:val="index 1"/>
    <w:basedOn w:val="Normal"/>
    <w:next w:val="Normal"/>
    <w:autoRedefine/>
    <w:uiPriority w:val="99"/>
    <w:semiHidden/>
    <w:rsid w:val="00B7258F"/>
    <w:pPr>
      <w:ind w:left="210" w:hanging="210"/>
    </w:pPr>
  </w:style>
  <w:style w:type="paragraph" w:styleId="Index2">
    <w:name w:val="index 2"/>
    <w:basedOn w:val="Normal"/>
    <w:next w:val="Normal"/>
    <w:autoRedefine/>
    <w:uiPriority w:val="99"/>
    <w:semiHidden/>
    <w:rsid w:val="00B7258F"/>
    <w:pPr>
      <w:ind w:left="420" w:hanging="210"/>
    </w:pPr>
  </w:style>
  <w:style w:type="paragraph" w:styleId="Index3">
    <w:name w:val="index 3"/>
    <w:basedOn w:val="Normal"/>
    <w:next w:val="Normal"/>
    <w:autoRedefine/>
    <w:uiPriority w:val="99"/>
    <w:semiHidden/>
    <w:rsid w:val="00B7258F"/>
    <w:pPr>
      <w:ind w:left="630" w:hanging="210"/>
    </w:pPr>
  </w:style>
  <w:style w:type="paragraph" w:styleId="Index4">
    <w:name w:val="index 4"/>
    <w:basedOn w:val="Normal"/>
    <w:next w:val="Normal"/>
    <w:autoRedefine/>
    <w:uiPriority w:val="99"/>
    <w:semiHidden/>
    <w:rsid w:val="00B7258F"/>
    <w:pPr>
      <w:ind w:left="840" w:hanging="210"/>
    </w:pPr>
  </w:style>
  <w:style w:type="paragraph" w:styleId="Index5">
    <w:name w:val="index 5"/>
    <w:basedOn w:val="Normal"/>
    <w:next w:val="Normal"/>
    <w:autoRedefine/>
    <w:uiPriority w:val="99"/>
    <w:semiHidden/>
    <w:rsid w:val="00B7258F"/>
    <w:pPr>
      <w:ind w:left="1050" w:hanging="210"/>
    </w:pPr>
  </w:style>
  <w:style w:type="paragraph" w:styleId="Index6">
    <w:name w:val="index 6"/>
    <w:basedOn w:val="Normal"/>
    <w:next w:val="Normal"/>
    <w:autoRedefine/>
    <w:uiPriority w:val="99"/>
    <w:semiHidden/>
    <w:rsid w:val="00B7258F"/>
    <w:pPr>
      <w:ind w:left="1260" w:hanging="210"/>
    </w:pPr>
  </w:style>
  <w:style w:type="paragraph" w:styleId="Index7">
    <w:name w:val="index 7"/>
    <w:basedOn w:val="Normal"/>
    <w:next w:val="Normal"/>
    <w:autoRedefine/>
    <w:uiPriority w:val="99"/>
    <w:semiHidden/>
    <w:rsid w:val="00B7258F"/>
    <w:pPr>
      <w:ind w:left="1470" w:hanging="210"/>
    </w:pPr>
  </w:style>
  <w:style w:type="paragraph" w:styleId="Index8">
    <w:name w:val="index 8"/>
    <w:basedOn w:val="Normal"/>
    <w:next w:val="Normal"/>
    <w:autoRedefine/>
    <w:uiPriority w:val="99"/>
    <w:semiHidden/>
    <w:rsid w:val="00B7258F"/>
    <w:pPr>
      <w:ind w:left="1680" w:hanging="210"/>
    </w:pPr>
  </w:style>
  <w:style w:type="paragraph" w:styleId="Index9">
    <w:name w:val="index 9"/>
    <w:basedOn w:val="Normal"/>
    <w:next w:val="Normal"/>
    <w:autoRedefine/>
    <w:uiPriority w:val="99"/>
    <w:semiHidden/>
    <w:rsid w:val="00B7258F"/>
    <w:pPr>
      <w:ind w:left="1890" w:hanging="210"/>
    </w:pPr>
  </w:style>
  <w:style w:type="paragraph" w:styleId="IndexHeading">
    <w:name w:val="index heading"/>
    <w:basedOn w:val="Normal"/>
    <w:next w:val="Index1"/>
    <w:uiPriority w:val="99"/>
    <w:semiHidden/>
    <w:rsid w:val="00B7258F"/>
    <w:rPr>
      <w:rFonts w:ascii="Arial" w:hAnsi="Arial" w:cs="Arial"/>
      <w:b/>
      <w:bCs/>
    </w:rPr>
  </w:style>
  <w:style w:type="paragraph" w:styleId="MacroText">
    <w:name w:val="macro"/>
    <w:uiPriority w:val="99"/>
    <w:semiHidden/>
    <w:rsid w:val="00B7258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uiPriority w:val="99"/>
    <w:semiHidden/>
    <w:rsid w:val="00B7258F"/>
    <w:pPr>
      <w:ind w:left="210" w:hanging="210"/>
    </w:pPr>
  </w:style>
  <w:style w:type="paragraph" w:styleId="TOAHeading">
    <w:name w:val="toa heading"/>
    <w:basedOn w:val="Normal"/>
    <w:next w:val="Normal"/>
    <w:uiPriority w:val="99"/>
    <w:semiHidden/>
    <w:rsid w:val="00B7258F"/>
    <w:pPr>
      <w:spacing w:before="120"/>
    </w:pPr>
    <w:rPr>
      <w:rFonts w:ascii="Arial" w:hAnsi="Arial" w:cs="Arial"/>
      <w:b/>
      <w:bCs/>
      <w:sz w:val="24"/>
    </w:rPr>
  </w:style>
  <w:style w:type="character" w:styleId="IntenseEmphasis">
    <w:name w:val="Intense Emphasis"/>
    <w:basedOn w:val="DefaultParagraphFont"/>
    <w:uiPriority w:val="99"/>
    <w:semiHidden/>
    <w:qFormat/>
    <w:rsid w:val="00AF662D"/>
    <w:rPr>
      <w:b/>
      <w:bCs/>
      <w:i/>
      <w:iCs/>
      <w:color w:val="auto"/>
      <w:lang w:val="da-DK"/>
    </w:rPr>
  </w:style>
  <w:style w:type="paragraph" w:styleId="IntenseQuote">
    <w:name w:val="Intense Quote"/>
    <w:basedOn w:val="Normal"/>
    <w:next w:val="Normal"/>
    <w:link w:val="IntenseQuoteChar"/>
    <w:uiPriority w:val="99"/>
    <w:semiHidden/>
    <w:qFormat/>
    <w:rsid w:val="00AF662D"/>
    <w:pPr>
      <w:pBdr>
        <w:bottom w:val="single" w:sz="4" w:space="4" w:color="0A1439"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99"/>
    <w:semiHidden/>
    <w:rsid w:val="0014660D"/>
    <w:rPr>
      <w:b/>
      <w:bCs/>
      <w:i/>
      <w:iCs/>
      <w:lang w:val="da-DK"/>
    </w:rPr>
  </w:style>
  <w:style w:type="character" w:styleId="IntenseReference">
    <w:name w:val="Intense Reference"/>
    <w:basedOn w:val="DefaultParagraphFont"/>
    <w:uiPriority w:val="99"/>
    <w:semiHidden/>
    <w:qFormat/>
    <w:rsid w:val="00AF662D"/>
    <w:rPr>
      <w:b/>
      <w:bCs/>
      <w:smallCaps/>
      <w:color w:val="auto"/>
      <w:spacing w:val="5"/>
      <w:u w:val="single"/>
      <w:lang w:val="da-DK"/>
    </w:rPr>
  </w:style>
  <w:style w:type="character" w:styleId="SubtleReference">
    <w:name w:val="Subtle Reference"/>
    <w:basedOn w:val="DefaultParagraphFont"/>
    <w:uiPriority w:val="99"/>
    <w:semiHidden/>
    <w:qFormat/>
    <w:rsid w:val="00AF662D"/>
    <w:rPr>
      <w:smallCaps/>
      <w:color w:val="auto"/>
      <w:u w:val="single"/>
      <w:lang w:val="da-DK"/>
    </w:rPr>
  </w:style>
  <w:style w:type="paragraph" w:customStyle="1" w:styleId="Tabletext">
    <w:name w:val="Table text"/>
    <w:basedOn w:val="Normal"/>
    <w:uiPriority w:val="4"/>
    <w:rsid w:val="00AF662D"/>
    <w:pPr>
      <w:spacing w:line="220" w:lineRule="atLeast"/>
    </w:pPr>
    <w:rPr>
      <w:sz w:val="18"/>
    </w:rPr>
  </w:style>
  <w:style w:type="paragraph" w:customStyle="1" w:styleId="TableNumbers">
    <w:name w:val="Table Numbers"/>
    <w:basedOn w:val="Tabletext"/>
    <w:uiPriority w:val="4"/>
    <w:rsid w:val="00AF662D"/>
    <w:pPr>
      <w:jc w:val="right"/>
    </w:pPr>
  </w:style>
  <w:style w:type="paragraph" w:customStyle="1" w:styleId="TableNumbersTotal">
    <w:name w:val="Table Numbers Total"/>
    <w:basedOn w:val="TableNumbers"/>
    <w:uiPriority w:val="4"/>
    <w:rsid w:val="00AF662D"/>
    <w:rPr>
      <w:b/>
    </w:rPr>
  </w:style>
  <w:style w:type="paragraph" w:customStyle="1" w:styleId="Dokumentheading">
    <w:name w:val="Dokument heading"/>
    <w:basedOn w:val="Normal"/>
    <w:uiPriority w:val="5"/>
    <w:semiHidden/>
    <w:rsid w:val="00AF662D"/>
    <w:rPr>
      <w:b/>
    </w:rPr>
  </w:style>
  <w:style w:type="paragraph" w:customStyle="1" w:styleId="BSSWSName2">
    <w:name w:val="BSS WS Name 2"/>
    <w:basedOn w:val="BSSWSName1"/>
    <w:uiPriority w:val="8"/>
    <w:semiHidden/>
    <w:rsid w:val="00050B8A"/>
    <w:pPr>
      <w:contextualSpacing/>
    </w:pPr>
    <w:rPr>
      <w:b w:val="0"/>
    </w:rPr>
  </w:style>
  <w:style w:type="paragraph" w:customStyle="1" w:styleId="BSSWSName1">
    <w:name w:val="BSS WS Name 1"/>
    <w:uiPriority w:val="8"/>
    <w:semiHidden/>
    <w:qFormat/>
    <w:rsid w:val="00050B8A"/>
    <w:pPr>
      <w:spacing w:line="230" w:lineRule="exact"/>
    </w:pPr>
    <w:rPr>
      <w:rFonts w:ascii="AU Passata" w:hAnsi="AU Passata"/>
      <w:b/>
      <w:caps/>
      <w:noProof/>
      <w:color w:val="003D73" w:themeColor="text2"/>
      <w:spacing w:val="10"/>
    </w:rPr>
  </w:style>
  <w:style w:type="paragraph" w:customStyle="1" w:styleId="BSSWSName3">
    <w:name w:val="BSS WS Name 3"/>
    <w:basedOn w:val="BSSWSName2"/>
    <w:semiHidden/>
    <w:qFormat/>
    <w:rsid w:val="00050B8A"/>
    <w:pPr>
      <w:spacing w:line="226" w:lineRule="exact"/>
    </w:pPr>
  </w:style>
  <w:style w:type="paragraph" w:customStyle="1" w:styleId="BSSBomaerke">
    <w:name w:val="BSSBomaerke"/>
    <w:basedOn w:val="Normal"/>
    <w:next w:val="Normal"/>
    <w:semiHidden/>
    <w:qFormat/>
    <w:rsid w:val="00050B8A"/>
    <w:rPr>
      <w:rFonts w:ascii="AU Logo" w:hAnsi="AU Logo"/>
      <w:b/>
      <w:color w:val="003D73" w:themeColor="text2"/>
      <w:sz w:val="101"/>
    </w:rPr>
  </w:style>
  <w:style w:type="paragraph" w:customStyle="1" w:styleId="Linjeoversidenr">
    <w:name w:val="Linje over sidenr"/>
    <w:basedOn w:val="Normal"/>
    <w:uiPriority w:val="9"/>
    <w:semiHidden/>
    <w:qFormat/>
    <w:rsid w:val="006653AF"/>
    <w:pPr>
      <w:spacing w:after="120"/>
    </w:pPr>
  </w:style>
  <w:style w:type="paragraph" w:customStyle="1" w:styleId="Emnefelt">
    <w:name w:val="Emnefelt"/>
    <w:basedOn w:val="Normal"/>
    <w:semiHidden/>
    <w:qFormat/>
    <w:rsid w:val="00511AE8"/>
    <w:pPr>
      <w:spacing w:after="240"/>
    </w:pPr>
    <w:rPr>
      <w:rFonts w:ascii="AU Passata" w:hAnsi="AU Passata"/>
      <w:sz w:val="40"/>
    </w:rPr>
  </w:style>
  <w:style w:type="paragraph" w:styleId="ListParagraph">
    <w:name w:val="List Paragraph"/>
    <w:basedOn w:val="Normal"/>
    <w:uiPriority w:val="34"/>
    <w:qFormat/>
    <w:rsid w:val="007D3B9A"/>
    <w:pPr>
      <w:spacing w:line="240" w:lineRule="auto"/>
      <w:ind w:left="720"/>
      <w:contextualSpacing/>
    </w:pPr>
    <w:rPr>
      <w:rFonts w:asciiTheme="minorHAnsi" w:eastAsiaTheme="minorHAnsi" w:hAnsiTheme="minorHAnsi" w:cstheme="minorBidi"/>
      <w:kern w:val="2"/>
      <w:sz w:val="24"/>
      <w:szCs w:val="24"/>
      <w:lang w:val="en-US" w:eastAsia="en-US"/>
      <w14:ligatures w14:val="standardContextual"/>
    </w:rPr>
  </w:style>
  <w:style w:type="character" w:styleId="UnresolvedMention">
    <w:name w:val="Unresolved Mention"/>
    <w:basedOn w:val="DefaultParagraphFont"/>
    <w:uiPriority w:val="99"/>
    <w:semiHidden/>
    <w:unhideWhenUsed/>
    <w:rsid w:val="00E4416D"/>
    <w:rPr>
      <w:color w:val="605E5C"/>
      <w:shd w:val="clear" w:color="auto" w:fill="E1DFDD"/>
    </w:rPr>
  </w:style>
  <w:style w:type="paragraph" w:styleId="Revision">
    <w:name w:val="Revision"/>
    <w:hidden/>
    <w:uiPriority w:val="99"/>
    <w:semiHidden/>
    <w:rsid w:val="00BE7A24"/>
    <w:pPr>
      <w:spacing w:line="240" w:lineRule="auto"/>
    </w:pPr>
  </w:style>
  <w:style w:type="paragraph" w:customStyle="1" w:styleId="pf0">
    <w:name w:val="pf0"/>
    <w:basedOn w:val="Normal"/>
    <w:rsid w:val="00464F0A"/>
    <w:pPr>
      <w:spacing w:before="100" w:beforeAutospacing="1" w:after="100" w:afterAutospacing="1" w:line="240" w:lineRule="auto"/>
    </w:pPr>
    <w:rPr>
      <w:rFonts w:ascii="Times New Roman" w:hAnsi="Times New Roman"/>
      <w:sz w:val="24"/>
      <w:szCs w:val="24"/>
    </w:rPr>
  </w:style>
  <w:style w:type="character" w:customStyle="1" w:styleId="cf01">
    <w:name w:val="cf01"/>
    <w:basedOn w:val="DefaultParagraphFont"/>
    <w:rsid w:val="00464F0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388809">
      <w:bodyDiv w:val="1"/>
      <w:marLeft w:val="0"/>
      <w:marRight w:val="0"/>
      <w:marTop w:val="0"/>
      <w:marBottom w:val="0"/>
      <w:divBdr>
        <w:top w:val="none" w:sz="0" w:space="0" w:color="auto"/>
        <w:left w:val="none" w:sz="0" w:space="0" w:color="auto"/>
        <w:bottom w:val="none" w:sz="0" w:space="0" w:color="auto"/>
        <w:right w:val="none" w:sz="0" w:space="0" w:color="auto"/>
      </w:divBdr>
    </w:div>
    <w:div w:id="209180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library.au.dk/studerende/referencehaandtering" TargetMode="Externa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studerende.au.dk/proever/eksamenssnyd/kend-reglerne-naar-du-skal-til-eksame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studypedia.au.dk/tekniske-vejledninger/gai-og-chatbots"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hyperlink" Target="https://studerende.au.dk/nyhedsvisning/artikel/nye-regler-nu-maa-du-bruge-ai-til-dit-speciale-eller-bachelorprojekt"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tudypedia.au.dk/en/technical-guides/gai-and-chatbo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AU 2017">
      <a:majorFont>
        <a:latin typeface="AU Passata Light"/>
        <a:ea typeface=""/>
        <a:cs typeface=""/>
      </a:majorFont>
      <a:minorFont>
        <a:latin typeface="AU Passat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423C609DDF08CA42BB6B9CF3C4A083A5" ma:contentTypeVersion="12" ma:contentTypeDescription="Opret et nyt dokument." ma:contentTypeScope="" ma:versionID="5c82a30f10711269452b6e5bb7e2268e">
  <xsd:schema xmlns:xsd="http://www.w3.org/2001/XMLSchema" xmlns:xs="http://www.w3.org/2001/XMLSchema" xmlns:p="http://schemas.microsoft.com/office/2006/metadata/properties" xmlns:ns2="2991d259-8bd3-4531-a318-0a90d5e442a3" xmlns:ns3="76b98e8e-f6b6-4738-bc3c-3febecce4c39" targetNamespace="http://schemas.microsoft.com/office/2006/metadata/properties" ma:root="true" ma:fieldsID="4acddc72913dea3057b5e50467c8ef10" ns2:_="" ns3:_="">
    <xsd:import namespace="2991d259-8bd3-4531-a318-0a90d5e442a3"/>
    <xsd:import namespace="76b98e8e-f6b6-4738-bc3c-3febecce4c3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1d259-8bd3-4531-a318-0a90d5e442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b98e8e-f6b6-4738-bc3c-3febecce4c39"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F2C2B2-CBD4-4F76-87B4-F6360215CC70}">
  <ds:schemaRefs>
    <ds:schemaRef ds:uri="http://schemas.microsoft.com/sharepoint/v3/contenttype/forms"/>
  </ds:schemaRefs>
</ds:datastoreItem>
</file>

<file path=customXml/itemProps2.xml><?xml version="1.0" encoding="utf-8"?>
<ds:datastoreItem xmlns:ds="http://schemas.openxmlformats.org/officeDocument/2006/customXml" ds:itemID="{CF607E43-C6C9-4B57-ACD0-73725D551F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0CA130-9468-4150-9234-EB20B41C1D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91d259-8bd3-4531-a318-0a90d5e442a3"/>
    <ds:schemaRef ds:uri="76b98e8e-f6b6-4738-bc3c-3febecce4c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627</Words>
  <Characters>3574</Characters>
  <Application>Microsoft Office Word</Application>
  <DocSecurity>0</DocSecurity>
  <Lines>29</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Notat</vt:lpstr>
      <vt:lpstr>Notat</vt:lpstr>
    </vt:vector>
  </TitlesOfParts>
  <Company>Århus Universitet</Company>
  <LinksUpToDate>false</LinksUpToDate>
  <CharactersWithSpaces>4193</CharactersWithSpaces>
  <SharedDoc>false</SharedDoc>
  <HLinks>
    <vt:vector size="30" baseType="variant">
      <vt:variant>
        <vt:i4>5177347</vt:i4>
      </vt:variant>
      <vt:variant>
        <vt:i4>12</vt:i4>
      </vt:variant>
      <vt:variant>
        <vt:i4>0</vt:i4>
      </vt:variant>
      <vt:variant>
        <vt:i4>5</vt:i4>
      </vt:variant>
      <vt:variant>
        <vt:lpwstr>https://studypedia.au.dk/en/technical-guides/gai-and-chatbots</vt:lpwstr>
      </vt:variant>
      <vt:variant>
        <vt:lpwstr/>
      </vt:variant>
      <vt:variant>
        <vt:i4>720984</vt:i4>
      </vt:variant>
      <vt:variant>
        <vt:i4>9</vt:i4>
      </vt:variant>
      <vt:variant>
        <vt:i4>0</vt:i4>
      </vt:variant>
      <vt:variant>
        <vt:i4>5</vt:i4>
      </vt:variant>
      <vt:variant>
        <vt:lpwstr>https://library.au.dk/studerende/referencehaandtering</vt:lpwstr>
      </vt:variant>
      <vt:variant>
        <vt:lpwstr/>
      </vt:variant>
      <vt:variant>
        <vt:i4>1376268</vt:i4>
      </vt:variant>
      <vt:variant>
        <vt:i4>6</vt:i4>
      </vt:variant>
      <vt:variant>
        <vt:i4>0</vt:i4>
      </vt:variant>
      <vt:variant>
        <vt:i4>5</vt:i4>
      </vt:variant>
      <vt:variant>
        <vt:lpwstr>https://studerende.au.dk/proever/eksamenssnyd/kend-reglerne-naar-du-skal-til-eksamen</vt:lpwstr>
      </vt:variant>
      <vt:variant>
        <vt:lpwstr/>
      </vt:variant>
      <vt:variant>
        <vt:i4>3997746</vt:i4>
      </vt:variant>
      <vt:variant>
        <vt:i4>3</vt:i4>
      </vt:variant>
      <vt:variant>
        <vt:i4>0</vt:i4>
      </vt:variant>
      <vt:variant>
        <vt:i4>5</vt:i4>
      </vt:variant>
      <vt:variant>
        <vt:lpwstr>https://studypedia.au.dk/tekniske-vejledninger/gai-og-chatbots</vt:lpwstr>
      </vt:variant>
      <vt:variant>
        <vt:lpwstr/>
      </vt:variant>
      <vt:variant>
        <vt:i4>6684732</vt:i4>
      </vt:variant>
      <vt:variant>
        <vt:i4>0</vt:i4>
      </vt:variant>
      <vt:variant>
        <vt:i4>0</vt:i4>
      </vt:variant>
      <vt:variant>
        <vt:i4>5</vt:i4>
      </vt:variant>
      <vt:variant>
        <vt:lpwstr>https://studerende.au.dk/nyhedsvisning/artikel/nye-regler-nu-maa-du-bruge-ai-til-dit-speciale-eller-bachelorprojekt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Notat</dc:title>
  <dc:subject/>
  <dc:creator>Aarhus Universitet</dc:creator>
  <cp:keywords/>
  <cp:lastModifiedBy>Magnus Niels Jensen</cp:lastModifiedBy>
  <cp:revision>3</cp:revision>
  <dcterms:created xsi:type="dcterms:W3CDTF">2024-12-25T14:54:00Z</dcterms:created>
  <dcterms:modified xsi:type="dcterms:W3CDTF">2024-12-25T14:55:00Z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AUTemplateType">
    <vt:lpwstr>BSS</vt:lpwstr>
  </property>
  <property fmtid="{D5CDD505-2E9C-101B-9397-08002B2CF9AE}" pid="5" name="OfficeID">
    <vt:lpwstr>1071</vt:lpwstr>
  </property>
  <property fmtid="{D5CDD505-2E9C-101B-9397-08002B2CF9AE}" pid="6" name="CustomerId">
    <vt:lpwstr>auoffice</vt:lpwstr>
  </property>
  <property fmtid="{D5CDD505-2E9C-101B-9397-08002B2CF9AE}" pid="7" name="TemplateId">
    <vt:lpwstr>636203291127498037</vt:lpwstr>
  </property>
  <property fmtid="{D5CDD505-2E9C-101B-9397-08002B2CF9AE}" pid="8" name="UserProfileId">
    <vt:lpwstr>636443606647170335</vt:lpwstr>
  </property>
  <property fmtid="{D5CDD505-2E9C-101B-9397-08002B2CF9AE}" pid="9" name="ContentTypeId">
    <vt:lpwstr>0x010100423C609DDF08CA42BB6B9CF3C4A083A5</vt:lpwstr>
  </property>
</Properties>
</file>